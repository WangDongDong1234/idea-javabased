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6CB88C" w14:textId="53A3C148" w:rsidR="009E5363" w:rsidRDefault="009E5363" w:rsidP="009E5363">
      <w:r>
        <w:rPr>
          <w:rFonts w:hint="eastAsia"/>
        </w:rPr>
        <w:t>声明空的对象</w:t>
      </w:r>
    </w:p>
    <w:p w14:paraId="07B1F21D" w14:textId="01A67B18" w:rsidR="009E5363" w:rsidRDefault="009E5363" w:rsidP="009E5363">
      <w:r>
        <w:rPr>
          <w:rFonts w:hint="eastAsia"/>
        </w:rPr>
        <w:t>s</w:t>
      </w:r>
      <w:r>
        <w:t>=set()  #</w:t>
      </w:r>
      <w:r>
        <w:rPr>
          <w:rFonts w:hint="eastAsia"/>
        </w:rPr>
        <w:t>空set</w:t>
      </w:r>
      <w:r>
        <w:t>(</w:t>
      </w:r>
      <w:r>
        <w:rPr>
          <w:rFonts w:hint="eastAsia"/>
        </w:rPr>
        <w:t>集合是不包含value的字典</w:t>
      </w:r>
      <w:r>
        <w:t>)</w:t>
      </w:r>
    </w:p>
    <w:p w14:paraId="6ACD0994" w14:textId="59417185" w:rsidR="009E5363" w:rsidRDefault="009E5363" w:rsidP="009E5363">
      <w:r>
        <w:rPr>
          <w:rFonts w:hint="eastAsia"/>
        </w:rPr>
        <w:t>dic</w:t>
      </w:r>
      <w:r>
        <w:t>=dict() #</w:t>
      </w:r>
      <w:r>
        <w:rPr>
          <w:rFonts w:hint="eastAsia"/>
        </w:rPr>
        <w:t>空字典</w:t>
      </w:r>
    </w:p>
    <w:p w14:paraId="3DBF1C8F" w14:textId="6301F50C" w:rsidR="009E5363" w:rsidRDefault="009E5363" w:rsidP="009E5363">
      <w:r>
        <w:rPr>
          <w:rFonts w:hint="eastAsia"/>
        </w:rPr>
        <w:t>s</w:t>
      </w:r>
      <w:r>
        <w:t>=</w:t>
      </w:r>
      <w:proofErr w:type="gramStart"/>
      <w:r>
        <w:t>s</w:t>
      </w:r>
      <w:r w:rsidR="001633AA">
        <w:rPr>
          <w:rFonts w:hint="eastAsia"/>
        </w:rPr>
        <w:t>tr</w:t>
      </w:r>
      <w:r>
        <w:t>(</w:t>
      </w:r>
      <w:proofErr w:type="gramEnd"/>
      <w:r>
        <w:t>)</w:t>
      </w:r>
    </w:p>
    <w:p w14:paraId="000BF7EE" w14:textId="3F6D5A58" w:rsidR="009E5363" w:rsidRDefault="009E5363" w:rsidP="009E5363">
      <w:r>
        <w:rPr>
          <w:rFonts w:hint="eastAsia"/>
        </w:rPr>
        <w:t>i</w:t>
      </w:r>
      <w:r>
        <w:t>=int()  #</w:t>
      </w:r>
      <w:r>
        <w:rPr>
          <w:rFonts w:hint="eastAsia"/>
        </w:rPr>
        <w:t>空int是0</w:t>
      </w:r>
    </w:p>
    <w:p w14:paraId="612FA7CA" w14:textId="6E95F394" w:rsidR="009E5363" w:rsidRDefault="009E5363" w:rsidP="009E5363">
      <w:r>
        <w:rPr>
          <w:rFonts w:hint="eastAsia"/>
        </w:rPr>
        <w:t>lst</w:t>
      </w:r>
      <w:r>
        <w:t>=list()  #</w:t>
      </w:r>
      <w:r>
        <w:rPr>
          <w:rFonts w:hint="eastAsia"/>
        </w:rPr>
        <w:t>空列表</w:t>
      </w:r>
    </w:p>
    <w:p w14:paraId="09AE5EA5" w14:textId="2993F9F4" w:rsidR="00BC2C2B" w:rsidRPr="009E5363" w:rsidRDefault="00BC2C2B" w:rsidP="009E5363">
      <w:r>
        <w:rPr>
          <w:rFonts w:hint="eastAsia"/>
        </w:rPr>
        <w:t>tu</w:t>
      </w:r>
      <w:r>
        <w:t>=tuple()#</w:t>
      </w:r>
      <w:r>
        <w:rPr>
          <w:rFonts w:hint="eastAsia"/>
        </w:rPr>
        <w:t>空元组</w:t>
      </w:r>
    </w:p>
    <w:p w14:paraId="0C928B03" w14:textId="77777777" w:rsidR="009F232A" w:rsidRPr="009F232A" w:rsidRDefault="009F232A" w:rsidP="009F232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7"/>
          <w:szCs w:val="27"/>
        </w:rPr>
      </w:pP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s=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str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print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type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(s))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  <w:t>i=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int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print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type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(i))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  <w:t>dic=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dict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print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type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(dic))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  <w:t>tu=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tuple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print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type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(tu))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  <w:t>dic=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dict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print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type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(dic))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  <w:t>se=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set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()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print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</w:t>
      </w:r>
      <w:r w:rsidRPr="009F232A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type</w:t>
      </w:r>
      <w:r w:rsidRPr="009F232A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(se))</w:t>
      </w:r>
    </w:p>
    <w:p w14:paraId="197B4AF5" w14:textId="77777777" w:rsidR="009E5363" w:rsidRPr="009F232A" w:rsidRDefault="009E5363" w:rsidP="009E5363"/>
    <w:p w14:paraId="47859A28" w14:textId="3E85CF41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0"/>
        <w:rPr>
          <w:rFonts w:ascii="Helvetica" w:eastAsia="宋体" w:hAnsi="Helvetica" w:cs="Helvetica"/>
          <w:b/>
          <w:bCs/>
          <w:color w:val="333333"/>
          <w:kern w:val="36"/>
          <w:sz w:val="54"/>
          <w:szCs w:val="54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36"/>
          <w:sz w:val="54"/>
          <w:szCs w:val="54"/>
        </w:rPr>
        <w:t>python</w:t>
      </w:r>
    </w:p>
    <w:p w14:paraId="6B77C31A" w14:textId="77777777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day1-01(01)</w:t>
      </w:r>
    </w:p>
    <w:p w14:paraId="6C849CBA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参数</w:t>
      </w:r>
    </w:p>
    <w:p w14:paraId="367D7525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cpu: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主频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+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核数</w:t>
      </w:r>
    </w:p>
    <w:p w14:paraId="0603E3BD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显卡：显存（运算能力）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+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型号（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N-GTX 1080 TI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A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）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+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位宽（进出的数据量）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型号看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8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这个数越大性能越高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10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是年代</w:t>
      </w:r>
    </w:p>
    <w:p w14:paraId="5E446E39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内存：大小，型号，主频</w:t>
      </w:r>
    </w:p>
    <w:p w14:paraId="02457320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目前</w:t>
      </w: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Python</w:t>
      </w: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主要应用领域</w:t>
      </w:r>
    </w:p>
    <w:p w14:paraId="3D5E541D" w14:textId="77777777" w:rsidR="00AC4775" w:rsidRPr="00AC4775" w:rsidRDefault="00AC4775" w:rsidP="00AC4775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proofErr w:type="gramStart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云计算</w:t>
      </w:r>
      <w:proofErr w:type="gramEnd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:OpenStack</w:t>
      </w:r>
    </w:p>
    <w:p w14:paraId="66CDACEF" w14:textId="77777777" w:rsidR="00AC4775" w:rsidRPr="00AC4775" w:rsidRDefault="00AC4775" w:rsidP="00AC4775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WEB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开发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:Youtube</w:t>
      </w:r>
    </w:p>
    <w:p w14:paraId="7B7039D7" w14:textId="77777777" w:rsidR="00AC4775" w:rsidRPr="00AC4775" w:rsidRDefault="00AC4775" w:rsidP="00AC4775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科学计算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:</w:t>
      </w:r>
      <w:proofErr w:type="gramStart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NumPy,SciPy</w:t>
      </w:r>
      <w:proofErr w:type="gramEnd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,Matplotlib,Enthoughtlibrarys,pandas</w:t>
      </w:r>
    </w:p>
    <w:p w14:paraId="1B67F853" w14:textId="77777777" w:rsidR="00AC4775" w:rsidRPr="00AC4775" w:rsidRDefault="00AC4775" w:rsidP="00AC4775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系统运维</w:t>
      </w:r>
    </w:p>
    <w:p w14:paraId="7EAE4E82" w14:textId="77777777" w:rsidR="00AC4775" w:rsidRPr="00AC4775" w:rsidRDefault="00AC4775" w:rsidP="00AC4775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金融</w:t>
      </w:r>
    </w:p>
    <w:p w14:paraId="0006C093" w14:textId="77777777" w:rsidR="00AC4775" w:rsidRPr="00AC4775" w:rsidRDefault="00AC4775" w:rsidP="00AC4775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图形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GUI:</w:t>
      </w:r>
      <w:proofErr w:type="gramStart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PyQT,WxPython</w:t>
      </w:r>
      <w:proofErr w:type="gramEnd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,TkInter</w:t>
      </w:r>
    </w:p>
    <w:p w14:paraId="1E1677E2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Python</w:t>
      </w: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在一些公司的应用</w:t>
      </w:r>
    </w:p>
    <w:p w14:paraId="5F01E095" w14:textId="77777777" w:rsidR="00AC4775" w:rsidRPr="00AC4775" w:rsidRDefault="00AC4775" w:rsidP="00AC4775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Google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爬虫</w:t>
      </w:r>
    </w:p>
    <w:p w14:paraId="6611A68B" w14:textId="77777777" w:rsidR="00AC4775" w:rsidRPr="00AC4775" w:rsidRDefault="00AC4775" w:rsidP="00AC4775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YouTuBe</w:t>
      </w:r>
    </w:p>
    <w:p w14:paraId="4E2F0A59" w14:textId="77777777" w:rsidR="00AC4775" w:rsidRPr="00AC4775" w:rsidRDefault="00AC4775" w:rsidP="00AC4775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Facebook</w:t>
      </w:r>
    </w:p>
    <w:p w14:paraId="7DACC8BA" w14:textId="77777777" w:rsidR="00AC4775" w:rsidRPr="00AC4775" w:rsidRDefault="00AC4775" w:rsidP="00AC4775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Redhat</w:t>
      </w:r>
    </w:p>
    <w:p w14:paraId="689D83F3" w14:textId="77777777" w:rsidR="00AC4775" w:rsidRPr="00AC4775" w:rsidRDefault="00AC4775" w:rsidP="00AC4775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豆瓣</w:t>
      </w:r>
    </w:p>
    <w:p w14:paraId="7DDBEF32" w14:textId="77777777" w:rsidR="00AC4775" w:rsidRPr="00AC4775" w:rsidRDefault="00AC4775" w:rsidP="00AC4775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知乎</w:t>
      </w:r>
    </w:p>
    <w:p w14:paraId="79743CE8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编译型和解释型</w:t>
      </w:r>
    </w:p>
    <w:p w14:paraId="7B519846" w14:textId="1D2EEB54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Courier New" w:eastAsia="宋体" w:hAnsi="Courier New" w:cs="Helvetica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9DC2030" wp14:editId="18D7784D">
                <wp:extent cx="301625" cy="301625"/>
                <wp:effectExtent l="0" t="0" r="0" b="0"/>
                <wp:docPr id="3" name="矩形 3" descr="D:\yan1-2\python2018\images\1545377566903.png?lastModify=154554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E2DC41" id="矩形 3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1TWLj9QIA&#10;AAAGAAAOAAAAAAAAAAAAAAAAAC4CAABkcnMvZTJvRG9jLnhtbFBLAQItABQABgAIAAAAIQBoNpdo&#10;2gAAAAMBAAAPAAAAAAAAAAAAAAAAAE8FAABkcnMvZG93bnJldi54bWxQSwUGAAAAAAQABADzAAAA&#10;VgYAAAAA&#10;" filled="f" stroked="f">
                <o:lock v:ext="edit" aspectratio="t"/>
                <w10:anchorlock/>
              </v:rect>
            </w:pict>
          </mc:Fallback>
        </mc:AlternateContent>
      </w:r>
    </w:p>
    <w:p w14:paraId="044BA959" w14:textId="77777777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day1-02(02)</w:t>
      </w:r>
    </w:p>
    <w:p w14:paraId="65AC6ECE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解释器</w:t>
      </w:r>
    </w:p>
    <w:p w14:paraId="2323CCE0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CPython</w:t>
      </w:r>
    </w:p>
    <w:p w14:paraId="2F776067" w14:textId="65D6295A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当我们从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官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⽅⽹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站下载并安装好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 2.7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后，我们就直接获得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了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一个官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⽅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版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本的解释器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器：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。这个解释器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器是用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语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言开发的，所以叫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CPython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。在命令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行</w:t>
      </w:r>
      <w:proofErr w:type="gramStart"/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下运</w:t>
      </w:r>
      <w:proofErr w:type="gramEnd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="001F48AB"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就是启动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解释器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器。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CPython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是使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⽤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最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⼴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解释器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器。教程的所有代码也都在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CPython</w:t>
      </w:r>
      <w:proofErr w:type="gramStart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下执</w:t>
      </w:r>
      <w:proofErr w:type="gramEnd"/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行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。</w:t>
      </w:r>
    </w:p>
    <w:p w14:paraId="11BA1DA5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IPython</w:t>
      </w:r>
    </w:p>
    <w:p w14:paraId="2C100EB2" w14:textId="644F7678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IPython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是基于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之上的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一个交互式解释器器，也就是说，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IPython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只是在交互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⽅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式上有所增强，但是执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行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代码的功能和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是完全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⼀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一样的。好比很多国产浏览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器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器虽然外观不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不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同，但内核其实都是调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⽤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了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IE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CPython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⽤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&gt;&gt;&gt;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作为提示符，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⽽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IPython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⽤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In [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序号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]: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作为提示符。</w:t>
      </w:r>
    </w:p>
    <w:p w14:paraId="7F108EA3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PyPy</w:t>
      </w:r>
    </w:p>
    <w:p w14:paraId="393D0A76" w14:textId="672F8128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PyPy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是另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一个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解释器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器，它的目标是执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速度。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PyPy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采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用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JIT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技术，对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代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proofErr w:type="gramStart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码进</w:t>
      </w:r>
      <w:proofErr w:type="gramEnd"/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动态编译（注意不是解释），所以可以显著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提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高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代码的执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速度。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绝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大部分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代码都可以在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PyPy</w:t>
      </w:r>
      <w:proofErr w:type="gramStart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下运</w:t>
      </w:r>
      <w:proofErr w:type="gramEnd"/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行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，但是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PyPy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有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一些是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不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同的，这就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导致相同的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代码在两种解释器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器</w:t>
      </w:r>
      <w:proofErr w:type="gramStart"/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下</w:t>
      </w:r>
      <w:proofErr w:type="gramEnd"/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执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可能会有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不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同的结果。如果你的代码要放到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PyPy</w:t>
      </w:r>
      <w:proofErr w:type="gramStart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下执</w:t>
      </w:r>
      <w:proofErr w:type="gramEnd"/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行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，就需要了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了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解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PyPy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的不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不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同点。</w:t>
      </w:r>
    </w:p>
    <w:p w14:paraId="75C72575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Jython</w:t>
      </w:r>
    </w:p>
    <w:p w14:paraId="73F4FC7A" w14:textId="5C6532C6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Jython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是运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Java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平台上的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解释器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器，可以直接把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代码编译成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Java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字节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proofErr w:type="gramStart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码执</w:t>
      </w:r>
      <w:proofErr w:type="gramEnd"/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。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IronPython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Jython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类似，只不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过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IronPython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是运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在微软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.Net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平台上的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解释器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，可以直接把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代码编译成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.Net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的字节码。</w:t>
      </w:r>
    </w:p>
    <w:p w14:paraId="1886C1A5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第一个</w:t>
      </w: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python</w:t>
      </w: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程序</w:t>
      </w:r>
    </w:p>
    <w:p w14:paraId="04BF8B05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使用记事本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1F48AB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格式设置成</w:t>
      </w:r>
      <w:r w:rsidRPr="001F48AB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UTF-8</w:t>
      </w:r>
      <w:r w:rsidRPr="001F48AB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无</w:t>
      </w:r>
      <w:r w:rsidRPr="001F48AB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bom</w:t>
      </w:r>
      <w:r w:rsidRPr="001F48AB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格式</w:t>
      </w:r>
    </w:p>
    <w:p w14:paraId="4344FB82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cd/ windows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下跳到跟目录</w:t>
      </w:r>
    </w:p>
    <w:p w14:paraId="48718903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变量</w:t>
      </w:r>
    </w:p>
    <w:p w14:paraId="46A20950" w14:textId="7D096C1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变量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量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的命名规则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: 1,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变量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量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由字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⺟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母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,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数字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,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下划线搭配组合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⽽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而成（将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_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当字母用）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2,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不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可以用数字开头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,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更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不能是全数字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3,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不能是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pythond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的关键字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,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这些符号和字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母已经被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占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用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,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不可以更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改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4,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不要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用中文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5,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名字要有意义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6,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不要太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长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7,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区分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大小写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推荐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大家使用驼峰</w:t>
      </w:r>
      <w:proofErr w:type="gramStart"/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体或者</w:t>
      </w:r>
      <w:proofErr w:type="gramEnd"/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下划线命名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驼峰体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: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除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⾸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首字母外的其他每个单词首字母大写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下划线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: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每个单词之间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用下划线分开</w:t>
      </w:r>
    </w:p>
    <w:p w14:paraId="514C1801" w14:textId="5280F66D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Courier New" w:eastAsia="宋体" w:hAnsi="Courier New" w:cs="Helvetica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4CCBB3D1" wp14:editId="24405170">
                <wp:extent cx="301625" cy="301625"/>
                <wp:effectExtent l="0" t="0" r="0" b="0"/>
                <wp:docPr id="2" name="矩形 2" descr="C:\Users\lucky\AppData\Roaming\Tencent\Users\3079309560\QQ\WinTemp\RichOle\S{B2@243_7E~0EP81EG_6ZT.png?lastModify=154554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0F3556" id="矩形 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Enrh6SwDAAA5&#10;BgAADgAAAAAAAAAAAAAAAAAuAgAAZHJzL2Uyb0RvYy54bWxQSwECLQAUAAYACAAAACEAaDaXaNoA&#10;AAADAQAADwAAAAAAAAAAAAAAAACGBQAAZHJzL2Rvd25yZXYueG1sUEsFBgAAAAAEAAQA8wAAAI0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F41C550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常量</w:t>
      </w:r>
    </w:p>
    <w:p w14:paraId="493B7DEE" w14:textId="3ED86071" w:rsidR="00AC4775" w:rsidRPr="00717FB5" w:rsidRDefault="00AC4775" w:rsidP="00AC4775">
      <w:pPr>
        <w:widowControl/>
        <w:spacing w:before="192" w:after="192"/>
        <w:jc w:val="left"/>
        <w:rPr>
          <w:rFonts w:ascii="Helvetica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在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中不存在绝对的常量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.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约定俗成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,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所有字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母大写就是常量</w:t>
      </w:r>
    </w:p>
    <w:p w14:paraId="0A5AF4A6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注释</w:t>
      </w:r>
    </w:p>
    <w:p w14:paraId="5E6827F8" w14:textId="07AB7ACC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单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行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注释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: #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被注释的内容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多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行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注释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:'''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被注释的内容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''', """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这个也是多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注释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"""</w:t>
      </w:r>
    </w:p>
    <w:p w14:paraId="5CD2409D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python</w:t>
      </w: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的基本数据类型</w:t>
      </w:r>
    </w:p>
    <w:p w14:paraId="0905B9FB" w14:textId="56A6208B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我们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  <w:highlight w:val="yellow"/>
        </w:rPr>
        <w:t>⼈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人类可以很容易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  <w:highlight w:val="yellow"/>
        </w:rPr>
        <w:t>易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的分清数字与字符的区别，但是计算机并不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  <w:highlight w:val="yellow"/>
        </w:rPr>
        <w:t>不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能呀，计算机虽然很强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  <w:highlight w:val="yellow"/>
        </w:rPr>
        <w:t>⼤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大，但从</w:t>
      </w:r>
      <w:proofErr w:type="gramStart"/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某种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  <w:highlight w:val="yellow"/>
        </w:rPr>
        <w:t>⻆</w:t>
      </w:r>
      <w:proofErr w:type="gramEnd"/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角度上看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  <w:highlight w:val="yellow"/>
        </w:rPr>
        <w:t>⼜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又很傻，除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  <w:highlight w:val="yellow"/>
        </w:rPr>
        <w:t>⾮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非你明确的告诉它，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1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是数字，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“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汉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”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是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  <w:highlight w:val="yellow"/>
        </w:rPr>
        <w:t>⽂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文字，否则它是分不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  <w:highlight w:val="yellow"/>
        </w:rPr>
        <w:t>不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清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1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‘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汉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’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的区别的，因此，在每个编程语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  <w:highlight w:val="yellow"/>
        </w:rPr>
        <w:t>⾔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言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  <w:highlight w:val="yellow"/>
        </w:rPr>
        <w:t>⾥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里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  <w:highlight w:val="yellow"/>
        </w:rPr>
        <w:t>里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都会有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  <w:highlight w:val="yellow"/>
        </w:rPr>
        <w:t>⼀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个叫数据类型的东东，其实就是对常用的各种数据类型进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  <w:highlight w:val="yellow"/>
        </w:rPr>
        <w:t>行了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明确的划分，你想让计算机进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  <w:highlight w:val="yellow"/>
        </w:rPr>
        <w:t>行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数值运算，你就</w:t>
      </w:r>
      <w:proofErr w:type="gramStart"/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传数</w:t>
      </w:r>
      <w:proofErr w:type="gramEnd"/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字给它，你想让他处理文字，就传字符串类型给他。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中常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用的数据类型有多种，今天我们暂只讲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3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种，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数字、字符串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  <w:highlight w:val="yellow"/>
        </w:rPr>
        <w:t>串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  <w:highlight w:val="yellow"/>
        </w:rPr>
        <w:t>、布尔类型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(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命题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).</w:t>
      </w:r>
    </w:p>
    <w:p w14:paraId="3BBC77B9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lastRenderedPageBreak/>
        <w:t>int</w:t>
      </w:r>
    </w:p>
    <w:p w14:paraId="4849CE1F" w14:textId="1EF55A64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Courier New" w:eastAsia="宋体" w:hAnsi="Courier New" w:cs="Helvetica"/>
          <w:noProof/>
          <w:color w:val="333333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DBE45B9" wp14:editId="2798760B">
                <wp:extent cx="301625" cy="301625"/>
                <wp:effectExtent l="0" t="0" r="0" b="0"/>
                <wp:docPr id="1" name="矩形 1" descr="D:\yan1-2\python2018\images\S{B2@243_7E~0EP81EG_6ZT.png?lastModify=154554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C7B18" id="矩形 1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" filled="f" stroked="f">
                <o:lock v:ext="edit" aspectratio="t"/>
                <w10:anchorlock/>
              </v:rect>
            </w:pict>
          </mc:Fallback>
        </mc:AlternateContent>
      </w:r>
    </w:p>
    <w:p w14:paraId="527553E7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str</w:t>
      </w:r>
    </w:p>
    <w:p w14:paraId="7A209A2F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bookmarkStart w:id="0" w:name="_Hlk533512460"/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在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Python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中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,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凡是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⽤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用引号引起来的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,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全是字符串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串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.</w:t>
      </w:r>
    </w:p>
    <w:p w14:paraId="75076A62" w14:textId="77777777" w:rsid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msg = "My name is Alex , I'm 22 years old!"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这个就需要单双引号配合。</w:t>
      </w:r>
    </w:p>
    <w:p w14:paraId="715165AA" w14:textId="77777777" w:rsid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msg = """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今天我想写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⾸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首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⼩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小诗，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</w:p>
    <w:p w14:paraId="1A6FB316" w14:textId="77777777" w:rsid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歌颂我的同桌，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</w:p>
    <w:p w14:paraId="16BF8E77" w14:textId="77777777" w:rsid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你看他那乌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⿊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黑的短发，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</w:p>
    <w:p w14:paraId="4FC7F209" w14:textId="4A360DE3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好像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⼀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一只炸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⽑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毛鸡。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"""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想多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⾏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行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行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赋值</w:t>
      </w:r>
      <w:r w:rsidRPr="00AC4775">
        <w:rPr>
          <w:rFonts w:ascii="微软雅黑" w:eastAsia="微软雅黑" w:hAnsi="微软雅黑" w:cs="微软雅黑" w:hint="eastAsia"/>
          <w:color w:val="333333"/>
          <w:kern w:val="0"/>
          <w:sz w:val="24"/>
          <w:szCs w:val="24"/>
        </w:rPr>
        <w:t>⼀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一个字符串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串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，就需要三引号。</w:t>
      </w:r>
    </w:p>
    <w:p w14:paraId="449D31F0" w14:textId="5E835E73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数字类型有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+-*/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字符串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串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有么？字符串</w:t>
      </w:r>
      <w:r w:rsidRPr="00AC4775">
        <w:rPr>
          <w:rFonts w:ascii="Malgun Gothic" w:eastAsia="Malgun Gothic" w:hAnsi="Malgun Gothic" w:cs="Malgun Gothic" w:hint="eastAsia"/>
          <w:color w:val="333333"/>
          <w:kern w:val="0"/>
          <w:sz w:val="24"/>
          <w:szCs w:val="24"/>
        </w:rPr>
        <w:t>串</w:t>
      </w:r>
      <w:r w:rsidRPr="00AC4775">
        <w:rPr>
          <w:rFonts w:ascii="宋体" w:eastAsia="宋体" w:hAnsi="宋体" w:cs="宋体" w:hint="eastAsia"/>
          <w:color w:val="333333"/>
          <w:kern w:val="0"/>
          <w:sz w:val="24"/>
          <w:szCs w:val="24"/>
        </w:rPr>
        <w:t>只有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+ </w:t>
      </w:r>
      <w:r w:rsidR="002E7E78">
        <w:rPr>
          <w:rFonts w:ascii="Helvetica" w:eastAsia="宋体" w:hAnsi="Helvetica" w:cs="Helvetica" w:hint="eastAsia"/>
          <w:i/>
          <w:iCs/>
          <w:color w:val="333333"/>
          <w:kern w:val="0"/>
          <w:sz w:val="24"/>
          <w:szCs w:val="24"/>
        </w:rPr>
        <w:t>*</w:t>
      </w:r>
      <w:r w:rsidRPr="00AC4775">
        <w:rPr>
          <w:rFonts w:ascii="Helvetica" w:eastAsia="宋体" w:hAnsi="Helvetica" w:cs="Helvetica"/>
          <w:i/>
          <w:iCs/>
          <w:color w:val="333333"/>
          <w:kern w:val="0"/>
          <w:sz w:val="24"/>
          <w:szCs w:val="24"/>
        </w:rPr>
        <w:t>(</w:t>
      </w:r>
      <w:r w:rsidRPr="00AC4775">
        <w:rPr>
          <w:rFonts w:ascii="Helvetica" w:eastAsia="宋体" w:hAnsi="Helvetica" w:cs="Helvetica"/>
          <w:i/>
          <w:iCs/>
          <w:color w:val="333333"/>
          <w:kern w:val="0"/>
          <w:sz w:val="24"/>
          <w:szCs w:val="24"/>
          <w:highlight w:val="yellow"/>
        </w:rPr>
        <w:t>+</w:t>
      </w:r>
      <w:r w:rsidRPr="00AC4775">
        <w:rPr>
          <w:rFonts w:ascii="Helvetica" w:eastAsia="宋体" w:hAnsi="Helvetica" w:cs="Helvetica"/>
          <w:i/>
          <w:iCs/>
          <w:color w:val="333333"/>
          <w:kern w:val="0"/>
          <w:sz w:val="24"/>
          <w:szCs w:val="24"/>
          <w:highlight w:val="yellow"/>
        </w:rPr>
        <w:t>是字符串拼接，</w:t>
      </w:r>
      <w:r w:rsidR="002E7E78">
        <w:rPr>
          <w:rFonts w:ascii="Helvetica" w:eastAsia="宋体" w:hAnsi="Helvetica" w:cs="Helvetica" w:hint="eastAsia"/>
          <w:i/>
          <w:iCs/>
          <w:color w:val="333333"/>
          <w:kern w:val="0"/>
          <w:sz w:val="24"/>
          <w:szCs w:val="24"/>
          <w:highlight w:val="yellow"/>
        </w:rPr>
        <w:t>*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多次输出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)</w:t>
      </w:r>
    </w:p>
    <w:bookmarkEnd w:id="0"/>
    <w:p w14:paraId="5D91A8E4" w14:textId="6A89C5F3" w:rsidR="00AC4775" w:rsidRDefault="00AC4775" w:rsidP="00AC4775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bool</w:t>
      </w:r>
    </w:p>
    <w:p w14:paraId="427BE467" w14:textId="190A60D8" w:rsidR="009E5363" w:rsidRDefault="009E5363" w:rsidP="009E5363">
      <w:r>
        <w:rPr>
          <w:rFonts w:hint="eastAsia"/>
        </w:rPr>
        <w:t>转换成false的数据</w:t>
      </w:r>
    </w:p>
    <w:p w14:paraId="3E31F83D" w14:textId="024348EB" w:rsidR="009E5363" w:rsidRPr="00AC4775" w:rsidRDefault="009E5363" w:rsidP="009E5363">
      <w:r w:rsidRPr="009E5363">
        <w:rPr>
          <w:rFonts w:hint="eastAsia"/>
          <w:highlight w:val="yellow"/>
        </w:rPr>
        <w:t>0，‘’，None</w:t>
      </w:r>
      <w:r w:rsidRPr="009E5363">
        <w:rPr>
          <w:highlight w:val="yellow"/>
        </w:rPr>
        <w:t>,[],(),{},set()==</w:t>
      </w:r>
      <w:r w:rsidRPr="009E5363">
        <w:rPr>
          <w:highlight w:val="yellow"/>
        </w:rPr>
        <w:sym w:font="Wingdings" w:char="F0E8"/>
      </w:r>
      <w:r w:rsidRPr="009E5363">
        <w:rPr>
          <w:highlight w:val="yellow"/>
        </w:rPr>
        <w:t>false</w:t>
      </w:r>
    </w:p>
    <w:p w14:paraId="38091177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用户交互</w:t>
      </w:r>
    </w:p>
    <w:p w14:paraId="4EEFC584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a=input()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得到的是一个字符串</w:t>
      </w:r>
    </w:p>
    <w:p w14:paraId="5F793723" w14:textId="77777777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day1-03(03)</w:t>
      </w:r>
    </w:p>
    <w:p w14:paraId="48451FEB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if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：</w:t>
      </w:r>
    </w:p>
    <w:p w14:paraId="1EE64AEC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elif:</w:t>
      </w:r>
    </w:p>
    <w:p w14:paraId="03D4FD54" w14:textId="4F9B1906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el</w:t>
      </w:r>
      <w:r w:rsidR="0002274C"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if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:</w:t>
      </w:r>
    </w:p>
    <w:p w14:paraId="1D073ED5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lastRenderedPageBreak/>
        <w:t>这种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if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语句只会执行一个分支</w:t>
      </w:r>
    </w:p>
    <w:p w14:paraId="3A023783" w14:textId="77777777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day02-01(04)</w:t>
      </w:r>
    </w:p>
    <w:p w14:paraId="02187708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作业</w:t>
      </w:r>
    </w:p>
    <w:p w14:paraId="7F9B2A98" w14:textId="77777777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day02-02(05)</w:t>
      </w:r>
    </w:p>
    <w:p w14:paraId="7EBE0E5D" w14:textId="77777777" w:rsidR="00AC4775" w:rsidRPr="00AC4775" w:rsidRDefault="00AC4775" w:rsidP="00AC4775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while</w:t>
      </w:r>
    </w:p>
    <w:p w14:paraId="5C3A145F" w14:textId="77777777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day02-03(06)</w:t>
      </w:r>
    </w:p>
    <w:p w14:paraId="3B2C73D4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break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中断循环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跳到循环外面</w:t>
      </w:r>
    </w:p>
    <w:p w14:paraId="33645466" w14:textId="1A244EB4" w:rsid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continue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终止本次循环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继续执行下一次循环</w:t>
      </w:r>
    </w:p>
    <w:p w14:paraId="7DEC0F14" w14:textId="73255865" w:rsidR="00B52B9C" w:rsidRPr="00B52B9C" w:rsidRDefault="00B52B9C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  <w:highlight w:val="cyan"/>
        </w:rPr>
      </w:pPr>
      <w:proofErr w:type="gramStart"/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w</w:t>
      </w:r>
      <w:r w:rsidRPr="00B52B9C">
        <w:rPr>
          <w:rFonts w:ascii="Helvetica" w:eastAsia="宋体" w:hAnsi="Helvetica" w:cs="Helvetica"/>
          <w:color w:val="333333"/>
          <w:kern w:val="0"/>
          <w:sz w:val="24"/>
          <w:szCs w:val="24"/>
          <w:highlight w:val="cyan"/>
        </w:rPr>
        <w:t>hile :</w:t>
      </w:r>
      <w:proofErr w:type="gramEnd"/>
    </w:p>
    <w:p w14:paraId="214CF33F" w14:textId="657B1C78" w:rsidR="00B52B9C" w:rsidRPr="00AC4775" w:rsidRDefault="00B52B9C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e</w:t>
      </w:r>
      <w:r w:rsidRPr="00B52B9C">
        <w:rPr>
          <w:rFonts w:ascii="Helvetica" w:eastAsia="宋体" w:hAnsi="Helvetica" w:cs="Helvetica"/>
          <w:color w:val="333333"/>
          <w:kern w:val="0"/>
          <w:sz w:val="24"/>
          <w:szCs w:val="24"/>
          <w:highlight w:val="cyan"/>
        </w:rPr>
        <w:t>lse:  (</w:t>
      </w:r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注意</w:t>
      </w:r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else</w:t>
      </w:r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是</w:t>
      </w:r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while</w:t>
      </w:r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条件不成立执行，可能</w:t>
      </w:r>
      <w:r w:rsidR="00717FB5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e</w:t>
      </w:r>
      <w:r w:rsidR="00717FB5">
        <w:rPr>
          <w:rFonts w:ascii="Helvetica" w:eastAsia="宋体" w:hAnsi="Helvetica" w:cs="Helvetica"/>
          <w:color w:val="333333"/>
          <w:kern w:val="0"/>
          <w:sz w:val="24"/>
          <w:szCs w:val="24"/>
          <w:highlight w:val="cyan"/>
        </w:rPr>
        <w:t>lse</w:t>
      </w:r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不执行当</w:t>
      </w:r>
      <w:r w:rsidR="00717FB5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中途出现</w:t>
      </w:r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break</w:t>
      </w:r>
      <w:r w:rsidRPr="00B52B9C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cyan"/>
        </w:rPr>
        <w:t>时</w:t>
      </w:r>
      <w:r w:rsidRPr="00B52B9C">
        <w:rPr>
          <w:rFonts w:ascii="Helvetica" w:eastAsia="宋体" w:hAnsi="Helvetica" w:cs="Helvetica"/>
          <w:color w:val="333333"/>
          <w:kern w:val="0"/>
          <w:sz w:val="24"/>
          <w:szCs w:val="24"/>
          <w:highlight w:val="cyan"/>
        </w:rPr>
        <w:t>)</w:t>
      </w:r>
    </w:p>
    <w:p w14:paraId="2B06925D" w14:textId="77777777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day02-04(07)</w:t>
      </w:r>
    </w:p>
    <w:p w14:paraId="3629D44D" w14:textId="77777777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day02-05(08)</w:t>
      </w:r>
    </w:p>
    <w:p w14:paraId="7DC251A1" w14:textId="77777777" w:rsidR="00AC4775" w:rsidRPr="00AC4775" w:rsidRDefault="00AC4775" w:rsidP="00AC4775">
      <w:pPr>
        <w:widowControl/>
        <w:spacing w:before="192" w:after="192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循环求基数</w:t>
      </w:r>
    </w:p>
    <w:p w14:paraId="22C28E84" w14:textId="77777777" w:rsidR="00AC4775" w:rsidRPr="00AC4775" w:rsidRDefault="00AC4775" w:rsidP="00AC477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day02-06(09)</w:t>
      </w:r>
    </w:p>
    <w:p w14:paraId="1CE22FB4" w14:textId="77777777" w:rsidR="00AC4775" w:rsidRPr="00AC4775" w:rsidRDefault="00AC4775" w:rsidP="002F341C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C4775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格式化输出</w:t>
      </w:r>
    </w:p>
    <w:p w14:paraId="2C4CC663" w14:textId="6552DFC4" w:rsidR="00AC4775" w:rsidRDefault="00AC4775" w:rsidP="00AC4775">
      <w:pPr>
        <w:widowControl/>
        <w:spacing w:before="192" w:after="192"/>
        <w:ind w:left="2880" w:hangingChars="1200" w:hanging="288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</w:pP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print(name+"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>今年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"+age)# </w:t>
      </w:r>
      <w:r w:rsidRPr="00AC4775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字符串做加法运算时会出现内存的消耗，每次加一个会产生一个新的字符串</w:t>
      </w:r>
    </w:p>
    <w:p w14:paraId="375F44F6" w14:textId="433410BC" w:rsidR="00D465C8" w:rsidRDefault="00D465C8" w:rsidP="00AC4775">
      <w:pPr>
        <w:widowControl/>
        <w:spacing w:before="192" w:after="192"/>
        <w:ind w:left="2880" w:hangingChars="1200" w:hanging="288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s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=</w:t>
      </w:r>
      <w:proofErr w:type="gramStart"/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”</w:t>
      </w:r>
      <w:proofErr w:type="gramEnd"/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我叫</w:t>
      </w: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{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},</w:t>
      </w: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我今年</w:t>
      </w: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{}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”.format(“wdd”,18)</w:t>
      </w:r>
      <w:r w:rsidR="00A46267">
        <w:rPr>
          <w:rFonts w:ascii="Helvetica" w:eastAsia="宋体" w:hAnsi="Helvetica" w:cs="Helvetica"/>
          <w:color w:val="333333"/>
          <w:kern w:val="0"/>
          <w:sz w:val="24"/>
          <w:szCs w:val="24"/>
        </w:rPr>
        <w:t xml:space="preserve">   </w:t>
      </w:r>
      <w:r w:rsidR="00FB36C1" w:rsidRPr="00FB36C1">
        <w:rPr>
          <w:rFonts w:ascii="Helvetica" w:eastAsia="宋体" w:hAnsi="Helvetica" w:cs="Helvetica"/>
          <w:color w:val="333333"/>
          <w:kern w:val="0"/>
          <w:sz w:val="24"/>
          <w:szCs w:val="24"/>
          <w:highlight w:val="yellow"/>
        </w:rPr>
        <w:t>#</w:t>
      </w:r>
      <w:r w:rsidR="00FB36C1" w:rsidRPr="00FB36C1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yellow"/>
        </w:rPr>
        <w:t>format</w:t>
      </w:r>
      <w:r w:rsidR="00FB36C1" w:rsidRPr="00FB36C1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yellow"/>
        </w:rPr>
        <w:t>中的值可以是变量名</w:t>
      </w:r>
    </w:p>
    <w:p w14:paraId="1D24D824" w14:textId="38093998" w:rsidR="00D465C8" w:rsidRDefault="00D465C8" w:rsidP="00AC4775">
      <w:pPr>
        <w:widowControl/>
        <w:spacing w:before="192" w:after="192"/>
        <w:ind w:left="2880" w:hangingChars="1200" w:hanging="288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88205A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green"/>
        </w:rPr>
        <w:t>新玩法</w:t>
      </w:r>
    </w:p>
    <w:p w14:paraId="15255B8A" w14:textId="485DAF78" w:rsidR="00D465C8" w:rsidRDefault="00D465C8" w:rsidP="00D465C8">
      <w:pPr>
        <w:widowControl/>
        <w:spacing w:before="192" w:after="192"/>
        <w:ind w:left="2880" w:hangingChars="1200" w:hanging="288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  <w:highlight w:val="magenta"/>
        </w:rPr>
      </w:pPr>
      <w:bookmarkStart w:id="1" w:name="_Hlk533513038"/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lastRenderedPageBreak/>
        <w:t>s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=</w:t>
      </w:r>
      <w:proofErr w:type="gramStart"/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”</w:t>
      </w:r>
      <w:proofErr w:type="gramEnd"/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我叫</w:t>
      </w:r>
      <w:r w:rsidRPr="00D465C8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magenta"/>
        </w:rPr>
        <w:t>{1</w:t>
      </w:r>
      <w:r w:rsidRPr="00D465C8">
        <w:rPr>
          <w:rFonts w:ascii="Helvetica" w:eastAsia="宋体" w:hAnsi="Helvetica" w:cs="Helvetica"/>
          <w:color w:val="333333"/>
          <w:kern w:val="0"/>
          <w:sz w:val="24"/>
          <w:szCs w:val="24"/>
          <w:highlight w:val="magenta"/>
        </w:rPr>
        <w:t>}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,</w:t>
      </w: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我今年</w:t>
      </w:r>
      <w:r w:rsidRPr="00D465C8">
        <w:rPr>
          <w:rFonts w:ascii="Helvetica" w:eastAsia="宋体" w:hAnsi="Helvetica" w:cs="Helvetica" w:hint="eastAsia"/>
          <w:color w:val="333333"/>
          <w:kern w:val="0"/>
          <w:sz w:val="24"/>
          <w:szCs w:val="24"/>
          <w:highlight w:val="green"/>
        </w:rPr>
        <w:t>{0}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”.format(“</w:t>
      </w:r>
      <w:r w:rsidRPr="00D465C8">
        <w:rPr>
          <w:rFonts w:ascii="Helvetica" w:eastAsia="宋体" w:hAnsi="Helvetica" w:cs="Helvetica"/>
          <w:color w:val="333333"/>
          <w:kern w:val="0"/>
          <w:sz w:val="24"/>
          <w:szCs w:val="24"/>
          <w:highlight w:val="green"/>
        </w:rPr>
        <w:t>wdd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”,</w:t>
      </w:r>
      <w:r w:rsidRPr="00D465C8">
        <w:rPr>
          <w:rFonts w:ascii="Helvetica" w:eastAsia="宋体" w:hAnsi="Helvetica" w:cs="Helvetica"/>
          <w:color w:val="333333"/>
          <w:kern w:val="0"/>
          <w:sz w:val="24"/>
          <w:szCs w:val="24"/>
          <w:highlight w:val="magenta"/>
        </w:rPr>
        <w:t>18)</w:t>
      </w:r>
    </w:p>
    <w:p w14:paraId="1914B238" w14:textId="7A88C8D5" w:rsidR="0088205A" w:rsidRDefault="0088205A" w:rsidP="0088205A">
      <w:pPr>
        <w:widowControl/>
        <w:spacing w:before="192" w:after="192"/>
        <w:ind w:left="2880" w:hangingChars="1200" w:hanging="288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s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=</w:t>
      </w:r>
      <w:proofErr w:type="gramStart"/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”</w:t>
      </w:r>
      <w:proofErr w:type="gramEnd"/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我叫</w:t>
      </w: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{name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},</w:t>
      </w: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我今年</w:t>
      </w: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{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age</w:t>
      </w:r>
      <w:r>
        <w:rPr>
          <w:rFonts w:ascii="Helvetica" w:eastAsia="宋体" w:hAnsi="Helvetica" w:cs="Helvetica" w:hint="eastAsia"/>
          <w:color w:val="333333"/>
          <w:kern w:val="0"/>
          <w:sz w:val="24"/>
          <w:szCs w:val="24"/>
        </w:rPr>
        <w:t>}</w:t>
      </w:r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”.format(name</w:t>
      </w:r>
      <w:proofErr w:type="gramStart"/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=“</w:t>
      </w:r>
      <w:proofErr w:type="gramEnd"/>
      <w:r>
        <w:rPr>
          <w:rFonts w:ascii="Helvetica" w:eastAsia="宋体" w:hAnsi="Helvetica" w:cs="Helvetica"/>
          <w:color w:val="333333"/>
          <w:kern w:val="0"/>
          <w:sz w:val="24"/>
          <w:szCs w:val="24"/>
        </w:rPr>
        <w:t>wdd”,age=18)</w:t>
      </w:r>
    </w:p>
    <w:bookmarkEnd w:id="1"/>
    <w:p w14:paraId="4D216BBB" w14:textId="77777777" w:rsidR="0088205A" w:rsidRPr="0088205A" w:rsidRDefault="0088205A" w:rsidP="00D465C8">
      <w:pPr>
        <w:widowControl/>
        <w:spacing w:before="192" w:after="192"/>
        <w:ind w:left="2880" w:hangingChars="1200" w:hanging="288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</w:p>
    <w:p w14:paraId="54F34EDD" w14:textId="77777777" w:rsidR="00D465C8" w:rsidRPr="00D465C8" w:rsidRDefault="00D465C8" w:rsidP="00AC4775">
      <w:pPr>
        <w:widowControl/>
        <w:spacing w:before="192" w:after="192"/>
        <w:ind w:left="2880" w:hangingChars="1200" w:hanging="288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</w:p>
    <w:p w14:paraId="34E5A124" w14:textId="72445F30" w:rsidR="00817437" w:rsidRDefault="003C1B3B" w:rsidP="003C1B3B">
      <w:pPr>
        <w:widowControl/>
        <w:spacing w:before="100" w:beforeAutospacing="1" w:after="100" w:afterAutospacing="1"/>
        <w:jc w:val="left"/>
        <w:outlineLvl w:val="2"/>
      </w:pPr>
      <w:r w:rsidRPr="003C1B3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字符串占位符</w:t>
      </w:r>
    </w:p>
    <w:p w14:paraId="4404BA1C" w14:textId="791DE199" w:rsidR="003C1B3B" w:rsidRDefault="003C1B3B">
      <w:r>
        <w:t>P</w:t>
      </w:r>
      <w:r>
        <w:rPr>
          <w:rFonts w:hint="eastAsia"/>
        </w:rPr>
        <w:t>rint</w:t>
      </w:r>
      <w:r>
        <w:t>(“%s” %())</w:t>
      </w:r>
      <w:r w:rsidRPr="003C1B3B">
        <w:rPr>
          <w:rFonts w:hint="eastAsia"/>
          <w:highlight w:val="yellow"/>
        </w:rPr>
        <w:t>写法字符串里用%</w:t>
      </w:r>
      <w:r w:rsidRPr="003C1B3B">
        <w:rPr>
          <w:highlight w:val="yellow"/>
        </w:rPr>
        <w:t>s</w:t>
      </w:r>
      <w:r w:rsidRPr="003C1B3B">
        <w:rPr>
          <w:rFonts w:hint="eastAsia"/>
          <w:highlight w:val="yellow"/>
        </w:rPr>
        <w:t>占位然后空格%（）按位置赋值</w:t>
      </w:r>
    </w:p>
    <w:p w14:paraId="0A64B56E" w14:textId="59183E0E" w:rsidR="003C1B3B" w:rsidRDefault="003C1B3B">
      <w:r>
        <w:t>a=108</w:t>
      </w:r>
    </w:p>
    <w:p w14:paraId="12118045" w14:textId="265B803D" w:rsidR="003C1B3B" w:rsidRDefault="003C1B3B">
      <w:pPr>
        <w:rPr>
          <w:highlight w:val="yellow"/>
        </w:rPr>
      </w:pPr>
      <w:r>
        <w:rPr>
          <w:rFonts w:hint="eastAsia"/>
        </w:rPr>
        <w:t>s</w:t>
      </w:r>
      <w:r>
        <w:t>=</w:t>
      </w:r>
      <w:proofErr w:type="gramStart"/>
      <w:r>
        <w:t>”</w:t>
      </w:r>
      <w:proofErr w:type="gramEnd"/>
      <w:r>
        <w:rPr>
          <w:rFonts w:hint="eastAsia"/>
        </w:rPr>
        <w:t>梁山有%s将</w:t>
      </w:r>
      <w:r>
        <w:t xml:space="preserve">” </w:t>
      </w:r>
      <w:r>
        <w:rPr>
          <w:rFonts w:hint="eastAsia"/>
        </w:rPr>
        <w:t xml:space="preserve">%（a） </w:t>
      </w:r>
      <w:r>
        <w:t xml:space="preserve"> </w:t>
      </w:r>
      <w:r w:rsidRPr="003C1B3B">
        <w:rPr>
          <w:rFonts w:hint="eastAsia"/>
          <w:highlight w:val="yellow"/>
        </w:rPr>
        <w:t>这样也可以用</w:t>
      </w:r>
      <w:r>
        <w:rPr>
          <w:rFonts w:hint="eastAsia"/>
          <w:highlight w:val="yellow"/>
        </w:rPr>
        <w:t>（注意第二个%号前有空格）</w:t>
      </w:r>
    </w:p>
    <w:p w14:paraId="69D92ACC" w14:textId="6CF13766" w:rsidR="003C1B3B" w:rsidRDefault="003C1B3B">
      <w:r w:rsidRPr="003C1B3B">
        <w:rPr>
          <w:rFonts w:hint="eastAsia"/>
          <w:highlight w:val="yellow"/>
        </w:rPr>
        <w:t>如果字符串中没有占位符，%就是%</w:t>
      </w:r>
      <w:r w:rsidRPr="003C1B3B">
        <w:rPr>
          <w:highlight w:val="yellow"/>
        </w:rPr>
        <w:t>,</w:t>
      </w:r>
      <w:r w:rsidRPr="003C1B3B">
        <w:rPr>
          <w:rFonts w:hint="eastAsia"/>
          <w:highlight w:val="yellow"/>
        </w:rPr>
        <w:t>但是字符串中只要有一个%是占位</w:t>
      </w:r>
      <w:proofErr w:type="gramStart"/>
      <w:r w:rsidRPr="003C1B3B">
        <w:rPr>
          <w:rFonts w:hint="eastAsia"/>
          <w:highlight w:val="yellow"/>
        </w:rPr>
        <w:t>符所有</w:t>
      </w:r>
      <w:proofErr w:type="gramEnd"/>
      <w:r w:rsidRPr="003C1B3B">
        <w:rPr>
          <w:rFonts w:hint="eastAsia"/>
          <w:highlight w:val="yellow"/>
        </w:rPr>
        <w:t>的%号</w:t>
      </w:r>
      <w:proofErr w:type="gramStart"/>
      <w:r w:rsidRPr="003C1B3B">
        <w:rPr>
          <w:rFonts w:hint="eastAsia"/>
          <w:highlight w:val="yellow"/>
        </w:rPr>
        <w:t>都是</w:t>
      </w:r>
      <w:proofErr w:type="gramEnd"/>
      <w:r w:rsidRPr="003C1B3B">
        <w:rPr>
          <w:rFonts w:hint="eastAsia"/>
          <w:highlight w:val="yellow"/>
        </w:rPr>
        <w:t>占位符（即使是%2</w:t>
      </w:r>
      <w:r w:rsidRPr="003C1B3B">
        <w:rPr>
          <w:highlight w:val="yellow"/>
        </w:rPr>
        <w:t xml:space="preserve"> </w:t>
      </w:r>
      <w:r w:rsidRPr="003C1B3B">
        <w:rPr>
          <w:rFonts w:hint="eastAsia"/>
          <w:highlight w:val="yellow"/>
        </w:rPr>
        <w:t>也是占位</w:t>
      </w:r>
      <w:proofErr w:type="gramStart"/>
      <w:r w:rsidRPr="003C1B3B">
        <w:rPr>
          <w:rFonts w:hint="eastAsia"/>
          <w:highlight w:val="yellow"/>
        </w:rPr>
        <w:t>符需</w:t>
      </w:r>
      <w:proofErr w:type="gramEnd"/>
      <w:r w:rsidRPr="003C1B3B">
        <w:rPr>
          <w:rFonts w:hint="eastAsia"/>
          <w:highlight w:val="yellow"/>
        </w:rPr>
        <w:t>要用%%转义）</w:t>
      </w:r>
    </w:p>
    <w:p w14:paraId="7CE73B7D" w14:textId="01F4BFFE" w:rsidR="003C1B3B" w:rsidRPr="00196C35" w:rsidRDefault="00196C35" w:rsidP="00196C3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196C3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day02-07(10)</w:t>
      </w:r>
    </w:p>
    <w:p w14:paraId="25761E82" w14:textId="5B8BC9E7" w:rsidR="00196C35" w:rsidRPr="00196C35" w:rsidRDefault="00196C35" w:rsidP="0088205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196C35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算数运算</w:t>
      </w:r>
    </w:p>
    <w:p w14:paraId="1CCD9D0E" w14:textId="7DACB9FD" w:rsidR="00196C35" w:rsidRPr="003C1B3B" w:rsidRDefault="00196C35"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 xml:space="preserve">运算 </w:t>
      </w:r>
      <w:r>
        <w:t xml:space="preserve"> </w:t>
      </w:r>
      <w:r>
        <w:rPr>
          <w:rFonts w:hint="eastAsia"/>
        </w:rPr>
        <w:t>2**3=8</w:t>
      </w:r>
    </w:p>
    <w:p w14:paraId="54FDA609" w14:textId="5D0A0967" w:rsidR="003C1B3B" w:rsidRPr="00196C35" w:rsidRDefault="00196C35" w:rsidP="00196C3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196C35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比较运算符</w:t>
      </w:r>
    </w:p>
    <w:p w14:paraId="6517996B" w14:textId="77BAD1B3" w:rsidR="00196C35" w:rsidRDefault="00196C35">
      <w:r>
        <w:rPr>
          <w:rFonts w:hint="eastAsia"/>
        </w:rPr>
        <w:t>！=和&lt;</w:t>
      </w:r>
      <w:r>
        <w:t xml:space="preserve">&gt;   </w:t>
      </w:r>
      <w:r>
        <w:rPr>
          <w:rFonts w:hint="eastAsia"/>
        </w:rPr>
        <w:t>是不等于</w:t>
      </w:r>
    </w:p>
    <w:p w14:paraId="550BB7D6" w14:textId="2F13C1AE" w:rsidR="00196C35" w:rsidRPr="00196C35" w:rsidRDefault="00196C35" w:rsidP="00196C3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196C35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赋值运算</w:t>
      </w:r>
    </w:p>
    <w:p w14:paraId="23F9ECAE" w14:textId="277E83F5" w:rsidR="00196C35" w:rsidRPr="00196C35" w:rsidRDefault="00196C35" w:rsidP="00196C3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196C35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逻辑运算</w:t>
      </w:r>
    </w:p>
    <w:p w14:paraId="21E346D4" w14:textId="2573A550" w:rsidR="00196C35" w:rsidRDefault="00196C35">
      <w:r>
        <w:t>and  (</w:t>
      </w:r>
      <w:r>
        <w:rPr>
          <w:rFonts w:hint="eastAsia"/>
        </w:rPr>
        <w:t>左右两段的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 xml:space="preserve">是真 </w:t>
      </w:r>
      <w:r>
        <w:t xml:space="preserve"> </w:t>
      </w:r>
      <w:r>
        <w:rPr>
          <w:rFonts w:hint="eastAsia"/>
        </w:rPr>
        <w:t>运算结果才是真</w:t>
      </w:r>
      <w:r>
        <w:t>)</w:t>
      </w:r>
    </w:p>
    <w:p w14:paraId="39338806" w14:textId="77777777" w:rsidR="00196C35" w:rsidRDefault="00196C35">
      <w:r>
        <w:t xml:space="preserve">or  </w:t>
      </w:r>
    </w:p>
    <w:p w14:paraId="3B991842" w14:textId="272107C3" w:rsidR="00196C35" w:rsidRDefault="00196C35">
      <w:r>
        <w:t>not</w:t>
      </w:r>
    </w:p>
    <w:p w14:paraId="5EFFE782" w14:textId="0B197C64" w:rsidR="00196C35" w:rsidRDefault="00442276">
      <w:r>
        <w:rPr>
          <w:rFonts w:hint="eastAsia"/>
        </w:rPr>
        <w:t>and</w:t>
      </w:r>
      <w:r>
        <w:t xml:space="preserve">  or not  </w:t>
      </w:r>
      <w:r>
        <w:rPr>
          <w:rFonts w:hint="eastAsia"/>
        </w:rPr>
        <w:t>同时存在 先not</w:t>
      </w:r>
      <w:r>
        <w:t xml:space="preserve">  </w:t>
      </w:r>
      <w:r>
        <w:rPr>
          <w:rFonts w:hint="eastAsia"/>
        </w:rPr>
        <w:t>让后and</w:t>
      </w:r>
      <w:r>
        <w:t xml:space="preserve">  </w:t>
      </w:r>
      <w:r>
        <w:rPr>
          <w:rFonts w:hint="eastAsia"/>
        </w:rPr>
        <w:t>最后or</w:t>
      </w:r>
    </w:p>
    <w:p w14:paraId="635E6265" w14:textId="0BD8ACAB" w:rsidR="003C1B3B" w:rsidRDefault="003C1B3B"/>
    <w:p w14:paraId="1264C6FC" w14:textId="53CA8EDF" w:rsidR="00524987" w:rsidRDefault="00524987">
      <w:r w:rsidRPr="00524987">
        <w:rPr>
          <w:rFonts w:hint="eastAsia"/>
          <w:highlight w:val="yellow"/>
        </w:rPr>
        <w:t>重点部分</w:t>
      </w:r>
      <w:r w:rsidR="005633E7">
        <w:rPr>
          <w:rFonts w:hint="eastAsia"/>
          <w:highlight w:val="yellow"/>
        </w:rPr>
        <w:t xml:space="preserve">(直接数字比较 </w:t>
      </w:r>
      <w:r w:rsidR="005633E7">
        <w:rPr>
          <w:highlight w:val="yellow"/>
        </w:rPr>
        <w:t xml:space="preserve"> </w:t>
      </w:r>
      <w:r w:rsidR="005633E7">
        <w:rPr>
          <w:rFonts w:hint="eastAsia"/>
          <w:highlight w:val="yellow"/>
        </w:rPr>
        <w:t>没有大于号和小于号</w:t>
      </w:r>
      <w:r w:rsidR="005633E7">
        <w:rPr>
          <w:highlight w:val="yellow"/>
        </w:rPr>
        <w:t>)</w:t>
      </w:r>
    </w:p>
    <w:p w14:paraId="3058F4DC" w14:textId="63904AF1" w:rsidR="00524987" w:rsidRPr="00524987" w:rsidRDefault="00524987">
      <w:pPr>
        <w:rPr>
          <w:highlight w:val="yellow"/>
        </w:rPr>
      </w:pPr>
      <w:r w:rsidRPr="00524987">
        <w:rPr>
          <w:highlight w:val="yellow"/>
        </w:rPr>
        <w:t xml:space="preserve">x or y  </w:t>
      </w:r>
      <w:r w:rsidRPr="00524987">
        <w:rPr>
          <w:rFonts w:hint="eastAsia"/>
          <w:highlight w:val="yellow"/>
        </w:rPr>
        <w:t>如果x</w:t>
      </w:r>
      <w:r w:rsidRPr="00524987">
        <w:rPr>
          <w:highlight w:val="yellow"/>
        </w:rPr>
        <w:t>==0,</w:t>
      </w:r>
      <w:r w:rsidRPr="00524987">
        <w:rPr>
          <w:rFonts w:hint="eastAsia"/>
          <w:highlight w:val="yellow"/>
        </w:rPr>
        <w:t>那么就是用</w:t>
      </w:r>
      <w:r w:rsidR="002E7E78">
        <w:rPr>
          <w:rFonts w:hint="eastAsia"/>
          <w:highlight w:val="yellow"/>
        </w:rPr>
        <w:t>y</w:t>
      </w:r>
      <w:r w:rsidRPr="00524987">
        <w:rPr>
          <w:rFonts w:hint="eastAsia"/>
          <w:highlight w:val="yellow"/>
        </w:rPr>
        <w:t>，否则是x</w:t>
      </w:r>
    </w:p>
    <w:p w14:paraId="309A3853" w14:textId="4CFE486C" w:rsidR="00524987" w:rsidRPr="00524987" w:rsidRDefault="00524987">
      <w:pPr>
        <w:rPr>
          <w:highlight w:val="yellow"/>
        </w:rPr>
      </w:pPr>
      <w:proofErr w:type="gramStart"/>
      <w:r w:rsidRPr="00524987">
        <w:rPr>
          <w:rFonts w:hint="eastAsia"/>
          <w:highlight w:val="yellow"/>
        </w:rPr>
        <w:t>p</w:t>
      </w:r>
      <w:r w:rsidRPr="00524987">
        <w:rPr>
          <w:highlight w:val="yellow"/>
        </w:rPr>
        <w:t>rint(</w:t>
      </w:r>
      <w:proofErr w:type="gramEnd"/>
      <w:r w:rsidRPr="00524987">
        <w:rPr>
          <w:highlight w:val="yellow"/>
        </w:rPr>
        <w:t>1 or 2 ) #1</w:t>
      </w:r>
    </w:p>
    <w:p w14:paraId="783C2EC3" w14:textId="4A013FD1" w:rsidR="00524987" w:rsidRPr="00524987" w:rsidRDefault="00524987" w:rsidP="00524987">
      <w:pPr>
        <w:rPr>
          <w:highlight w:val="yellow"/>
        </w:rPr>
      </w:pPr>
      <w:proofErr w:type="gramStart"/>
      <w:r w:rsidRPr="00524987">
        <w:rPr>
          <w:rFonts w:hint="eastAsia"/>
          <w:highlight w:val="yellow"/>
        </w:rPr>
        <w:t>p</w:t>
      </w:r>
      <w:r w:rsidRPr="00524987">
        <w:rPr>
          <w:highlight w:val="yellow"/>
        </w:rPr>
        <w:t>rint(</w:t>
      </w:r>
      <w:proofErr w:type="gramEnd"/>
      <w:r w:rsidRPr="00524987">
        <w:rPr>
          <w:highlight w:val="yellow"/>
        </w:rPr>
        <w:t>2 or 3) #2</w:t>
      </w:r>
    </w:p>
    <w:p w14:paraId="6DDDFCE7" w14:textId="2770DFCA" w:rsidR="00524987" w:rsidRPr="00524987" w:rsidRDefault="00524987">
      <w:pPr>
        <w:rPr>
          <w:highlight w:val="yellow"/>
        </w:rPr>
      </w:pPr>
      <w:proofErr w:type="gramStart"/>
      <w:r w:rsidRPr="00524987">
        <w:rPr>
          <w:rFonts w:hint="eastAsia"/>
          <w:highlight w:val="yellow"/>
        </w:rPr>
        <w:t>p</w:t>
      </w:r>
      <w:r w:rsidRPr="00524987">
        <w:rPr>
          <w:highlight w:val="yellow"/>
        </w:rPr>
        <w:t>rint(</w:t>
      </w:r>
      <w:proofErr w:type="gramEnd"/>
      <w:r w:rsidRPr="00524987">
        <w:rPr>
          <w:highlight w:val="yellow"/>
        </w:rPr>
        <w:t>0 or 3) #3</w:t>
      </w:r>
    </w:p>
    <w:p w14:paraId="1693FC8B" w14:textId="70B22D05" w:rsidR="00524987" w:rsidRPr="00524987" w:rsidRDefault="00524987" w:rsidP="00524987">
      <w:pPr>
        <w:rPr>
          <w:highlight w:val="yellow"/>
        </w:rPr>
      </w:pPr>
      <w:r w:rsidRPr="00524987">
        <w:rPr>
          <w:rFonts w:hint="eastAsia"/>
          <w:highlight w:val="yellow"/>
        </w:rPr>
        <w:lastRenderedPageBreak/>
        <w:t>p</w:t>
      </w:r>
      <w:r w:rsidRPr="00524987">
        <w:rPr>
          <w:highlight w:val="yellow"/>
        </w:rPr>
        <w:t>rint(0 or 4) #4</w:t>
      </w:r>
    </w:p>
    <w:p w14:paraId="7E75FD24" w14:textId="77A9FA7D" w:rsidR="00524987" w:rsidRPr="00524987" w:rsidRDefault="00524987" w:rsidP="00524987">
      <w:pPr>
        <w:rPr>
          <w:highlight w:val="yellow"/>
        </w:rPr>
      </w:pPr>
      <w:r w:rsidRPr="00524987">
        <w:rPr>
          <w:rFonts w:hint="eastAsia"/>
          <w:highlight w:val="yellow"/>
        </w:rPr>
        <w:t>x</w:t>
      </w:r>
      <w:r w:rsidRPr="00524987">
        <w:rPr>
          <w:highlight w:val="yellow"/>
        </w:rPr>
        <w:t xml:space="preserve"> </w:t>
      </w:r>
      <w:r w:rsidRPr="00524987">
        <w:rPr>
          <w:rFonts w:hint="eastAsia"/>
          <w:highlight w:val="yellow"/>
        </w:rPr>
        <w:t>and</w:t>
      </w:r>
      <w:r w:rsidRPr="00524987">
        <w:rPr>
          <w:highlight w:val="yellow"/>
        </w:rPr>
        <w:t xml:space="preserve"> y  </w:t>
      </w:r>
      <w:r w:rsidRPr="00524987">
        <w:rPr>
          <w:rFonts w:hint="eastAsia"/>
          <w:highlight w:val="yellow"/>
        </w:rPr>
        <w:t>结果与上面相反</w:t>
      </w:r>
    </w:p>
    <w:p w14:paraId="3D7A7B28" w14:textId="77777777" w:rsidR="00524987" w:rsidRPr="00524987" w:rsidRDefault="00524987" w:rsidP="00524987">
      <w:pPr>
        <w:rPr>
          <w:highlight w:val="yellow"/>
        </w:rPr>
      </w:pPr>
      <w:proofErr w:type="gramStart"/>
      <w:r w:rsidRPr="00524987">
        <w:rPr>
          <w:highlight w:val="yellow"/>
        </w:rPr>
        <w:t>print(</w:t>
      </w:r>
      <w:proofErr w:type="gramEnd"/>
      <w:r w:rsidRPr="00524987">
        <w:rPr>
          <w:highlight w:val="yellow"/>
        </w:rPr>
        <w:t>1 and 2 ) #2</w:t>
      </w:r>
    </w:p>
    <w:p w14:paraId="1ED3808E" w14:textId="77777777" w:rsidR="00524987" w:rsidRPr="00524987" w:rsidRDefault="00524987" w:rsidP="00524987">
      <w:pPr>
        <w:rPr>
          <w:highlight w:val="yellow"/>
        </w:rPr>
      </w:pPr>
      <w:r w:rsidRPr="00524987">
        <w:rPr>
          <w:highlight w:val="yellow"/>
        </w:rPr>
        <w:t>print(2 and 3) #3</w:t>
      </w:r>
    </w:p>
    <w:p w14:paraId="32F784F4" w14:textId="77777777" w:rsidR="00524987" w:rsidRPr="00524987" w:rsidRDefault="00524987" w:rsidP="00524987">
      <w:pPr>
        <w:rPr>
          <w:highlight w:val="yellow"/>
        </w:rPr>
      </w:pPr>
      <w:r w:rsidRPr="00524987">
        <w:rPr>
          <w:highlight w:val="yellow"/>
        </w:rPr>
        <w:t>print(0 and 3) #0</w:t>
      </w:r>
    </w:p>
    <w:p w14:paraId="4EFB7AA8" w14:textId="5CB45569" w:rsidR="00524987" w:rsidRPr="00524987" w:rsidRDefault="00524987" w:rsidP="00524987">
      <w:r w:rsidRPr="00524987">
        <w:rPr>
          <w:highlight w:val="yellow"/>
        </w:rPr>
        <w:t>print(0 and 4) #0</w:t>
      </w:r>
    </w:p>
    <w:p w14:paraId="655C0761" w14:textId="0D3D9602" w:rsidR="00524987" w:rsidRDefault="00524987"/>
    <w:p w14:paraId="0EB07DAE" w14:textId="77744731" w:rsidR="00524987" w:rsidRDefault="00524987">
      <w:r>
        <w:rPr>
          <w:rFonts w:hint="eastAsia"/>
        </w:rPr>
        <w:t>print</w:t>
      </w:r>
      <w:r>
        <w:t xml:space="preserve">(0 or 1 or 3 or 0or 5)  #1   </w:t>
      </w:r>
      <w:r w:rsidRPr="00524987">
        <w:rPr>
          <w:highlight w:val="cyan"/>
        </w:rPr>
        <w:t>0 or 1=1</w:t>
      </w:r>
      <w:r>
        <w:t>-&gt;</w:t>
      </w:r>
      <w:r w:rsidRPr="00524987">
        <w:rPr>
          <w:highlight w:val="cyan"/>
        </w:rPr>
        <w:t>1 or 3=1</w:t>
      </w:r>
      <w:r>
        <w:t>-&gt;</w:t>
      </w:r>
      <w:r w:rsidRPr="00524987">
        <w:rPr>
          <w:highlight w:val="cyan"/>
        </w:rPr>
        <w:t>1 or 0</w:t>
      </w:r>
      <w:r>
        <w:t>=1-&gt;</w:t>
      </w:r>
      <w:r w:rsidRPr="00524987">
        <w:rPr>
          <w:highlight w:val="cyan"/>
        </w:rPr>
        <w:t>1 or 5</w:t>
      </w:r>
      <w:r>
        <w:t>=1</w:t>
      </w:r>
    </w:p>
    <w:p w14:paraId="42DC26D3" w14:textId="24A4F9C0" w:rsidR="00524987" w:rsidRDefault="00524987">
      <w:r>
        <w:rPr>
          <w:rFonts w:hint="eastAsia"/>
        </w:rPr>
        <w:t>p</w:t>
      </w:r>
      <w:r>
        <w:t xml:space="preserve">rint(1 or 2 and 3)#1  </w:t>
      </w:r>
      <w:r>
        <w:rPr>
          <w:rFonts w:hint="eastAsia"/>
        </w:rPr>
        <w:t>先and</w:t>
      </w:r>
      <w:r>
        <w:t xml:space="preserve">  </w:t>
      </w:r>
      <w:r>
        <w:rPr>
          <w:rFonts w:hint="eastAsia"/>
        </w:rPr>
        <w:t>后or</w:t>
      </w:r>
    </w:p>
    <w:p w14:paraId="680DEEF9" w14:textId="0815862D" w:rsidR="00524987" w:rsidRDefault="00524987">
      <w:proofErr w:type="gramStart"/>
      <w:r>
        <w:rPr>
          <w:rFonts w:hint="eastAsia"/>
        </w:rPr>
        <w:t>p</w:t>
      </w:r>
      <w:r>
        <w:t>rint(</w:t>
      </w:r>
      <w:proofErr w:type="gramEnd"/>
      <w:r>
        <w:t xml:space="preserve">0 or 4 and 3 or 7 or 9 and 6)  </w:t>
      </w:r>
      <w:r w:rsidR="00B52B9C">
        <w:t>0 or 3 or 7 or 6  #3</w:t>
      </w:r>
    </w:p>
    <w:p w14:paraId="3CC930AF" w14:textId="51D3D61B" w:rsidR="00B52B9C" w:rsidRDefault="00B52B9C">
      <w:r>
        <w:rPr>
          <w:rFonts w:hint="eastAsia"/>
        </w:rPr>
        <w:t>p</w:t>
      </w:r>
      <w:r>
        <w:t>rint(2&gt;3 and 3)  #fasle  false</w:t>
      </w:r>
      <w:r>
        <w:rPr>
          <w:rFonts w:hint="eastAsia"/>
        </w:rPr>
        <w:t>相当于0</w:t>
      </w:r>
    </w:p>
    <w:p w14:paraId="46C99AA8" w14:textId="5D55B731" w:rsidR="00B52B9C" w:rsidRDefault="00B52B9C">
      <w:r>
        <w:rPr>
          <w:rFonts w:hint="eastAsia"/>
        </w:rPr>
        <w:t>print</w:t>
      </w:r>
      <w:r>
        <w:t>(2&lt;1 and 4&gt;6 or 3 and 4&gt;5 or 6)#6</w:t>
      </w:r>
    </w:p>
    <w:p w14:paraId="3C61B22F" w14:textId="4BC140C2" w:rsidR="005633E7" w:rsidRDefault="005633E7" w:rsidP="005633E7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5633E7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5633E7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03-01(11)</w:t>
      </w:r>
    </w:p>
    <w:p w14:paraId="4FDE427E" w14:textId="57D1A0B1" w:rsidR="005633E7" w:rsidRPr="005633E7" w:rsidRDefault="005633E7" w:rsidP="005633E7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03-02(12)</w:t>
      </w:r>
    </w:p>
    <w:p w14:paraId="3B94FAAA" w14:textId="44A807A8" w:rsidR="005633E7" w:rsidRDefault="005633E7" w:rsidP="005633E7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5633E7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作业</w:t>
      </w:r>
    </w:p>
    <w:p w14:paraId="7D3A9709" w14:textId="7D732571" w:rsidR="005633E7" w:rsidRPr="006F4CAB" w:rsidRDefault="006F4CAB" w:rsidP="006F4CAB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6F4CA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</w:t>
      </w:r>
      <w:r w:rsidR="00517BED" w:rsidRPr="006F4CA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ay03-03</w:t>
      </w:r>
      <w:r w:rsidR="00517BED" w:rsidRPr="006F4CA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（</w:t>
      </w:r>
      <w:r w:rsidR="00517BED" w:rsidRPr="006F4CA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13</w:t>
      </w:r>
      <w:r w:rsidR="00517BED" w:rsidRPr="006F4CA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）</w:t>
      </w:r>
    </w:p>
    <w:p w14:paraId="7BBD9037" w14:textId="3197E9CD" w:rsidR="00517BED" w:rsidRDefault="0065003A" w:rsidP="001F2E27">
      <w:r>
        <w:t>A</w:t>
      </w:r>
      <w:r>
        <w:rPr>
          <w:rFonts w:hint="eastAsia"/>
        </w:rPr>
        <w:t>scii</w:t>
      </w:r>
      <w:r w:rsidR="001F2E27">
        <w:t>-&gt;gbk(</w:t>
      </w:r>
      <w:r w:rsidR="001F2E27">
        <w:rPr>
          <w:rFonts w:hint="eastAsia"/>
        </w:rPr>
        <w:t>ANSII就是gbk</w:t>
      </w:r>
      <w:r w:rsidR="001F2E27">
        <w:t xml:space="preserve"> 2</w:t>
      </w:r>
      <w:r w:rsidR="001F2E27">
        <w:rPr>
          <w:rFonts w:hint="eastAsia"/>
        </w:rPr>
        <w:t>字节</w:t>
      </w:r>
      <w:r w:rsidR="001F2E27">
        <w:t>)</w:t>
      </w:r>
      <w:r w:rsidR="001F2E27">
        <w:rPr>
          <w:rFonts w:hint="eastAsia"/>
        </w:rPr>
        <w:t>-&gt;</w:t>
      </w:r>
      <w:r w:rsidR="001F2E27">
        <w:t>Unicode(4</w:t>
      </w:r>
      <w:r w:rsidR="001F2E27">
        <w:rPr>
          <w:rFonts w:hint="eastAsia"/>
        </w:rPr>
        <w:t>字节浪费空间</w:t>
      </w:r>
      <w:r w:rsidR="001F2E27">
        <w:t>)</w:t>
      </w:r>
      <w:r w:rsidR="001F2E27">
        <w:rPr>
          <w:rFonts w:hint="eastAsia"/>
        </w:rPr>
        <w:t>-</w:t>
      </w:r>
      <w:proofErr w:type="gramStart"/>
      <w:r w:rsidR="001F2E27">
        <w:rPr>
          <w:rFonts w:hint="eastAsia"/>
        </w:rPr>
        <w:t>》</w:t>
      </w:r>
      <w:proofErr w:type="gramEnd"/>
      <w:r w:rsidR="001F2E27">
        <w:rPr>
          <w:rFonts w:hint="eastAsia"/>
        </w:rPr>
        <w:t>utf-</w:t>
      </w:r>
      <w:r w:rsidR="001F2E27">
        <w:t>8(</w:t>
      </w:r>
      <w:r w:rsidR="001F2E27">
        <w:rPr>
          <w:rFonts w:hint="eastAsia"/>
        </w:rPr>
        <w:t>可变长度的unicode最低2字节</w:t>
      </w:r>
      <w:r w:rsidR="001F2E27">
        <w:t>)</w:t>
      </w:r>
    </w:p>
    <w:p w14:paraId="2BF126AE" w14:textId="09D40F9E" w:rsidR="002E7E78" w:rsidRDefault="002E7E78" w:rsidP="001F2E27">
      <w:r>
        <w:rPr>
          <w:rFonts w:hint="eastAsia"/>
        </w:rPr>
        <w:t>英文（1个字节）</w:t>
      </w:r>
    </w:p>
    <w:p w14:paraId="57475306" w14:textId="18CD8AFC" w:rsidR="006B1162" w:rsidRDefault="006B1162" w:rsidP="001F2E27">
      <w:r>
        <w:rPr>
          <w:rFonts w:hint="eastAsia"/>
        </w:rPr>
        <w:t>欧洲文字（2个字节）</w:t>
      </w:r>
    </w:p>
    <w:p w14:paraId="205999A0" w14:textId="64F43C26" w:rsidR="006B1162" w:rsidRDefault="00CD7ED1" w:rsidP="001F2E27">
      <w:r>
        <w:rPr>
          <w:rFonts w:hint="eastAsia"/>
        </w:rPr>
        <w:t>中文（3个字节）</w:t>
      </w:r>
    </w:p>
    <w:p w14:paraId="08B45CBE" w14:textId="468A74E3" w:rsidR="00CD7ED1" w:rsidRPr="006F4CAB" w:rsidRDefault="00C0787C" w:rsidP="00C0787C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</w:t>
      </w:r>
      <w:r w:rsidR="006F4CAB" w:rsidRPr="006F4CAB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ay03-04(14)</w:t>
      </w:r>
    </w:p>
    <w:p w14:paraId="70D87A32" w14:textId="22EF79E7" w:rsidR="006F4CAB" w:rsidRDefault="006F4CAB" w:rsidP="006F4CA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6F4CA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基本数据类型</w:t>
      </w:r>
    </w:p>
    <w:p w14:paraId="58245A06" w14:textId="43AAF0A0" w:rsidR="006F4CAB" w:rsidRPr="006F4CAB" w:rsidRDefault="006F4CAB" w:rsidP="006F4CAB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6F4CAB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I</w:t>
      </w:r>
      <w:r w:rsidRPr="006F4CAB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nt</w:t>
      </w:r>
    </w:p>
    <w:p w14:paraId="7CEC2230" w14:textId="09E88C78" w:rsidR="00BC2C2B" w:rsidRDefault="006F4CAB" w:rsidP="001F2E27">
      <w:r>
        <w:rPr>
          <w:rFonts w:hint="eastAsia"/>
        </w:rPr>
        <w:t>b</w:t>
      </w:r>
      <w:r>
        <w:t>it_length().</w:t>
      </w:r>
      <w:r>
        <w:rPr>
          <w:rFonts w:hint="eastAsia"/>
        </w:rPr>
        <w:t>计算整数的二进制数长度</w:t>
      </w:r>
    </w:p>
    <w:p w14:paraId="396182FA" w14:textId="1A2BFC89" w:rsidR="00BC2C2B" w:rsidRPr="00BC2C2B" w:rsidRDefault="00BC2C2B" w:rsidP="001F2E27">
      <w:pPr>
        <w:rPr>
          <w:highlight w:val="yellow"/>
        </w:rPr>
      </w:pPr>
      <w:r w:rsidRPr="00BC2C2B">
        <w:rPr>
          <w:rFonts w:hint="eastAsia"/>
          <w:highlight w:val="yellow"/>
        </w:rPr>
        <w:t>i</w:t>
      </w:r>
      <w:r w:rsidRPr="00BC2C2B">
        <w:rPr>
          <w:highlight w:val="yellow"/>
        </w:rPr>
        <w:t>=8</w:t>
      </w:r>
    </w:p>
    <w:p w14:paraId="7EB05FC5" w14:textId="0958AC43" w:rsidR="006F4CAB" w:rsidRDefault="00BC2C2B" w:rsidP="001F2E27">
      <w:r w:rsidRPr="00BC2C2B">
        <w:rPr>
          <w:highlight w:val="yellow"/>
        </w:rPr>
        <w:t>i</w:t>
      </w:r>
      <w:r w:rsidR="006F4CAB" w:rsidRPr="00BC2C2B">
        <w:rPr>
          <w:highlight w:val="yellow"/>
        </w:rPr>
        <w:t>.bit_</w:t>
      </w:r>
      <w:proofErr w:type="gramStart"/>
      <w:r w:rsidR="006F4CAB" w:rsidRPr="00BC2C2B">
        <w:rPr>
          <w:highlight w:val="yellow"/>
        </w:rPr>
        <w:t>length(</w:t>
      </w:r>
      <w:proofErr w:type="gramEnd"/>
      <w:r w:rsidR="006F4CAB" w:rsidRPr="00BC2C2B">
        <w:rPr>
          <w:highlight w:val="yellow"/>
        </w:rPr>
        <w:t>)   #</w:t>
      </w:r>
      <w:r w:rsidRPr="00BC2C2B">
        <w:rPr>
          <w:highlight w:val="yellow"/>
        </w:rPr>
        <w:t>4</w:t>
      </w:r>
    </w:p>
    <w:p w14:paraId="32D8BE9A" w14:textId="7D7A8777" w:rsidR="006F4CAB" w:rsidRPr="006F4CAB" w:rsidRDefault="006F4CAB" w:rsidP="006F4CAB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6F4CAB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lastRenderedPageBreak/>
        <w:t>Boolean</w:t>
      </w:r>
    </w:p>
    <w:p w14:paraId="30074BB0" w14:textId="5A20CE38" w:rsidR="006F4CAB" w:rsidRDefault="006F4CAB" w:rsidP="001F2E27">
      <w:r>
        <w:rPr>
          <w:rFonts w:hint="eastAsia"/>
        </w:rPr>
        <w:t>把int转成bool</w:t>
      </w:r>
      <w:r>
        <w:t xml:space="preserve">   a=0 b=bool(a)#</w:t>
      </w:r>
      <w:r>
        <w:rPr>
          <w:rFonts w:hint="eastAsia"/>
        </w:rPr>
        <w:t>false</w:t>
      </w:r>
    </w:p>
    <w:p w14:paraId="37941096" w14:textId="1AD5FB3B" w:rsidR="006F4CAB" w:rsidRDefault="006F4CAB" w:rsidP="001F2E27">
      <w:r>
        <w:rPr>
          <w:rFonts w:hint="eastAsia"/>
        </w:rPr>
        <w:t>T</w:t>
      </w:r>
      <w:r>
        <w:t>rue</w:t>
      </w:r>
      <w:r>
        <w:rPr>
          <w:rFonts w:hint="eastAsia"/>
        </w:rPr>
        <w:t xml:space="preserve">是4个字节 </w:t>
      </w:r>
      <w:r>
        <w:t xml:space="preserve"> </w:t>
      </w:r>
      <w:r w:rsidRPr="006F4CAB">
        <w:rPr>
          <w:rFonts w:hint="eastAsia"/>
          <w:highlight w:val="cyan"/>
        </w:rPr>
        <w:t>所以1的效率比true效率高点</w:t>
      </w:r>
    </w:p>
    <w:p w14:paraId="2141E2D0" w14:textId="3A535478" w:rsidR="00460FD9" w:rsidRDefault="00460FD9" w:rsidP="001F2E27">
      <w:pPr>
        <w:rPr>
          <w:highlight w:val="cyan"/>
        </w:rPr>
      </w:pPr>
      <w:r w:rsidRPr="00460FD9">
        <w:rPr>
          <w:rFonts w:hint="eastAsia"/>
          <w:highlight w:val="cyan"/>
        </w:rPr>
        <w:t xml:space="preserve">空字符串为false </w:t>
      </w:r>
      <w:r w:rsidRPr="00460FD9">
        <w:rPr>
          <w:highlight w:val="cyan"/>
        </w:rPr>
        <w:t xml:space="preserve"> </w:t>
      </w:r>
      <w:r w:rsidRPr="00460FD9">
        <w:rPr>
          <w:rFonts w:hint="eastAsia"/>
          <w:highlight w:val="cyan"/>
        </w:rPr>
        <w:t>空格是True</w:t>
      </w:r>
      <w:r>
        <w:rPr>
          <w:highlight w:val="cyan"/>
        </w:rPr>
        <w:t>(</w:t>
      </w:r>
      <w:r>
        <w:rPr>
          <w:rFonts w:hint="eastAsia"/>
          <w:highlight w:val="cyan"/>
        </w:rPr>
        <w:t>对于字符串来说，空字符</w:t>
      </w:r>
      <w:proofErr w:type="gramStart"/>
      <w:r>
        <w:rPr>
          <w:rFonts w:hint="eastAsia"/>
          <w:highlight w:val="cyan"/>
        </w:rPr>
        <w:t>串都是</w:t>
      </w:r>
      <w:proofErr w:type="gramEnd"/>
      <w:r>
        <w:rPr>
          <w:rFonts w:hint="eastAsia"/>
          <w:highlight w:val="cyan"/>
        </w:rPr>
        <w:t>false，非空字符</w:t>
      </w:r>
      <w:proofErr w:type="gramStart"/>
      <w:r>
        <w:rPr>
          <w:rFonts w:hint="eastAsia"/>
          <w:highlight w:val="cyan"/>
        </w:rPr>
        <w:t>串都</w:t>
      </w:r>
      <w:proofErr w:type="gramEnd"/>
      <w:r>
        <w:rPr>
          <w:rFonts w:hint="eastAsia"/>
          <w:highlight w:val="cyan"/>
        </w:rPr>
        <w:t>是true</w:t>
      </w:r>
      <w:r>
        <w:rPr>
          <w:highlight w:val="cyan"/>
        </w:rPr>
        <w:t>)</w:t>
      </w:r>
    </w:p>
    <w:p w14:paraId="29DC65DF" w14:textId="48A28ACE" w:rsidR="00460FD9" w:rsidRDefault="00460FD9" w:rsidP="001F2E27">
      <w:r w:rsidRPr="00460FD9">
        <w:rPr>
          <w:rFonts w:hint="eastAsia"/>
          <w:highlight w:val="cyan"/>
        </w:rPr>
        <w:t>a</w:t>
      </w:r>
      <w:r w:rsidRPr="00460FD9">
        <w:rPr>
          <w:highlight w:val="cyan"/>
        </w:rPr>
        <w:t>=None</w:t>
      </w:r>
      <w:r w:rsidRPr="00460FD9">
        <w:rPr>
          <w:rFonts w:hint="eastAsia"/>
          <w:highlight w:val="cyan"/>
        </w:rPr>
        <w:t>#</w:t>
      </w:r>
      <w:r w:rsidRPr="00460FD9">
        <w:rPr>
          <w:highlight w:val="cyan"/>
        </w:rPr>
        <w:t xml:space="preserve"> </w:t>
      </w:r>
      <w:r w:rsidRPr="00460FD9">
        <w:rPr>
          <w:rFonts w:hint="eastAsia"/>
          <w:highlight w:val="cyan"/>
        </w:rPr>
        <w:t>false</w:t>
      </w:r>
      <w:r w:rsidRPr="00460FD9">
        <w:rPr>
          <w:highlight w:val="cyan"/>
        </w:rPr>
        <w:t xml:space="preserve">   </w:t>
      </w:r>
      <w:r w:rsidRPr="00460FD9">
        <w:rPr>
          <w:rFonts w:hint="eastAsia"/>
          <w:highlight w:val="cyan"/>
        </w:rPr>
        <w:t>空连空气都不如，是真空</w:t>
      </w:r>
    </w:p>
    <w:p w14:paraId="1EB3DE59" w14:textId="327B1C5A" w:rsidR="00460FD9" w:rsidRPr="00460FD9" w:rsidRDefault="00460FD9" w:rsidP="00460FD9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460FD9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str</w:t>
      </w:r>
    </w:p>
    <w:p w14:paraId="1A76DD26" w14:textId="6DEFFF9F" w:rsidR="00460FD9" w:rsidRPr="00460FD9" w:rsidRDefault="00460FD9" w:rsidP="00460FD9">
      <w:pPr>
        <w:pStyle w:val="5"/>
        <w:rPr>
          <w:rStyle w:val="md-expand"/>
          <w:rFonts w:ascii="Helvetica" w:hAnsi="Helvetica" w:cs="Helvetica"/>
          <w:color w:val="333333"/>
          <w:sz w:val="24"/>
          <w:szCs w:val="24"/>
        </w:rPr>
      </w:pPr>
      <w:r w:rsidRPr="00460FD9">
        <w:rPr>
          <w:rStyle w:val="md-expand"/>
          <w:rFonts w:ascii="Helvetica" w:hAnsi="Helvetica" w:cs="Helvetica" w:hint="eastAsia"/>
          <w:color w:val="333333"/>
          <w:sz w:val="24"/>
          <w:szCs w:val="24"/>
        </w:rPr>
        <w:t>索引和切片</w:t>
      </w:r>
    </w:p>
    <w:p w14:paraId="3A0EB0CA" w14:textId="7FBCD5A4" w:rsidR="00460FD9" w:rsidRDefault="00460FD9" w:rsidP="001F2E27">
      <w:r>
        <w:rPr>
          <w:rFonts w:hint="eastAsia"/>
        </w:rPr>
        <w:t>索引就是下标，切记，小标从0开始（</w:t>
      </w:r>
      <w:r w:rsidRPr="00BC2C2B">
        <w:rPr>
          <w:rFonts w:hint="eastAsia"/>
          <w:highlight w:val="yellow"/>
        </w:rPr>
        <w:t>只有数据库是从1开始，其它事从0开始</w:t>
      </w:r>
      <w:r>
        <w:rPr>
          <w:rFonts w:hint="eastAsia"/>
        </w:rPr>
        <w:t>）</w:t>
      </w:r>
    </w:p>
    <w:p w14:paraId="0A5CE7AC" w14:textId="38CFA9CA" w:rsidR="00460FD9" w:rsidRDefault="00E731C1" w:rsidP="001F2E27">
      <w:r>
        <w:rPr>
          <w:rFonts w:hint="eastAsia"/>
        </w:rPr>
        <w:t>字符串倒着取（</w:t>
      </w:r>
      <w:r w:rsidRPr="00E731C1">
        <w:rPr>
          <w:rFonts w:hint="eastAsia"/>
          <w:highlight w:val="cyan"/>
        </w:rPr>
        <w:t>字符串最后一个位置</w:t>
      </w:r>
      <w:r>
        <w:rPr>
          <w:rFonts w:hint="eastAsia"/>
          <w:highlight w:val="cyan"/>
        </w:rPr>
        <w:t>的index</w:t>
      </w:r>
      <w:r w:rsidRPr="00E731C1">
        <w:rPr>
          <w:rFonts w:hint="eastAsia"/>
          <w:highlight w:val="cyan"/>
        </w:rPr>
        <w:t>是-1</w:t>
      </w:r>
      <w:r>
        <w:rPr>
          <w:rFonts w:hint="eastAsia"/>
        </w:rPr>
        <w:t>）</w:t>
      </w:r>
    </w:p>
    <w:p w14:paraId="64BE7113" w14:textId="44AA22A1" w:rsidR="00E731C1" w:rsidRDefault="00E731C1" w:rsidP="001F2E27">
      <w:r>
        <w:rPr>
          <w:rFonts w:hint="eastAsia"/>
        </w:rPr>
        <w:t xml:space="preserve">切片可以对字符串进行截取 </w:t>
      </w:r>
      <w:r>
        <w:t xml:space="preserve">  </w:t>
      </w:r>
      <w:r>
        <w:rPr>
          <w:rFonts w:hint="eastAsia"/>
        </w:rPr>
        <w:t xml:space="preserve">语法 </w:t>
      </w:r>
      <w:r>
        <w:t xml:space="preserve"> </w:t>
      </w:r>
      <w:r>
        <w:rPr>
          <w:rFonts w:hint="eastAsia"/>
        </w:rPr>
        <w:t>s</w:t>
      </w:r>
      <w:r>
        <w:t>[</w:t>
      </w:r>
      <w:r>
        <w:rPr>
          <w:rFonts w:hint="eastAsia"/>
        </w:rPr>
        <w:t>起始位置（默认到开头）：结束位置（默认到结尾）：步长（默认是0）</w:t>
      </w:r>
      <w:r>
        <w:t>]</w:t>
      </w:r>
      <w:r>
        <w:rPr>
          <w:rFonts w:hint="eastAsia"/>
        </w:rPr>
        <w:t>（</w:t>
      </w:r>
      <w:proofErr w:type="gramStart"/>
      <w:r>
        <w:rPr>
          <w:rFonts w:hint="eastAsia"/>
        </w:rPr>
        <w:t>左开右</w:t>
      </w:r>
      <w:proofErr w:type="gramEnd"/>
      <w:r>
        <w:rPr>
          <w:rFonts w:hint="eastAsia"/>
        </w:rPr>
        <w:t>闭）</w:t>
      </w:r>
    </w:p>
    <w:p w14:paraId="7A87864F" w14:textId="27955540" w:rsidR="00E731C1" w:rsidRDefault="00E731C1" w:rsidP="001F2E27">
      <w:r>
        <w:t>S[:]</w:t>
      </w:r>
      <w:r>
        <w:rPr>
          <w:rFonts w:hint="eastAsia"/>
        </w:rPr>
        <w:t>从头到尾都切出来</w:t>
      </w:r>
    </w:p>
    <w:p w14:paraId="26F43A1D" w14:textId="70E74ADF" w:rsidR="00E731C1" w:rsidRPr="00E731C1" w:rsidRDefault="00E731C1" w:rsidP="001F2E27">
      <w:r w:rsidRPr="00E731C1">
        <w:rPr>
          <w:rFonts w:hint="eastAsia"/>
          <w:highlight w:val="cyan"/>
        </w:rPr>
        <w:t>默认是从左往右切</w:t>
      </w:r>
    </w:p>
    <w:p w14:paraId="4520908E" w14:textId="3F001271" w:rsidR="006F4CAB" w:rsidRDefault="00E731C1" w:rsidP="001F2E27">
      <w:pPr>
        <w:rPr>
          <w:highlight w:val="yellow"/>
        </w:rPr>
      </w:pPr>
      <w:r>
        <w:t>S[-2:]</w:t>
      </w:r>
      <w:r w:rsidR="008027F5">
        <w:rPr>
          <w:rFonts w:hint="eastAsia"/>
        </w:rPr>
        <w:t>这样</w:t>
      </w:r>
      <w:r w:rsidR="008027F5" w:rsidRPr="008027F5">
        <w:rPr>
          <w:rFonts w:hint="eastAsia"/>
          <w:highlight w:val="cyan"/>
        </w:rPr>
        <w:t>可以切到最后两个字符</w:t>
      </w:r>
      <w:r w:rsidR="008027F5">
        <w:rPr>
          <w:rFonts w:hint="eastAsia"/>
          <w:highlight w:val="cyan"/>
        </w:rPr>
        <w:t xml:space="preserve"> </w:t>
      </w:r>
      <w:r w:rsidR="008027F5">
        <w:rPr>
          <w:highlight w:val="cyan"/>
        </w:rPr>
        <w:t xml:space="preserve">   </w:t>
      </w:r>
      <w:bookmarkStart w:id="2" w:name="_Hlk533513288"/>
      <w:r w:rsidR="008027F5" w:rsidRPr="008027F5">
        <w:rPr>
          <w:rFonts w:hint="eastAsia"/>
          <w:highlight w:val="yellow"/>
        </w:rPr>
        <w:t>不能s</w:t>
      </w:r>
      <w:r w:rsidR="008027F5" w:rsidRPr="008027F5">
        <w:rPr>
          <w:highlight w:val="yellow"/>
        </w:rPr>
        <w:t>[-2:0]</w:t>
      </w:r>
      <w:r w:rsidR="008027F5" w:rsidRPr="008027F5">
        <w:rPr>
          <w:rFonts w:hint="eastAsia"/>
          <w:highlight w:val="yellow"/>
        </w:rPr>
        <w:t>这样的话0在左-2在右切不了</w:t>
      </w:r>
      <w:bookmarkEnd w:id="2"/>
    </w:p>
    <w:p w14:paraId="00D053A5" w14:textId="3A745E48" w:rsidR="00717FB5" w:rsidRDefault="00717FB5" w:rsidP="001F2E27">
      <w:r>
        <w:rPr>
          <w:rFonts w:hint="eastAsia"/>
        </w:rPr>
        <w:t>s</w:t>
      </w:r>
      <w:r>
        <w:t>[::-1]</w:t>
      </w:r>
      <w:r>
        <w:rPr>
          <w:rFonts w:hint="eastAsia"/>
        </w:rPr>
        <w:t>将字符串倒序</w:t>
      </w:r>
    </w:p>
    <w:p w14:paraId="366DB942" w14:textId="77777777" w:rsidR="00C372A1" w:rsidRPr="00C372A1" w:rsidRDefault="00C372A1" w:rsidP="00C372A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7"/>
          <w:szCs w:val="27"/>
        </w:rPr>
      </w:pPr>
      <w:r w:rsidRPr="00C372A1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s=</w:t>
      </w:r>
      <w:r w:rsidRPr="00C372A1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"我是梅西，我很慌"</w:t>
      </w:r>
      <w:r w:rsidRPr="00C372A1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br/>
      </w:r>
      <w:r w:rsidRPr="00C372A1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s1=s[</w:t>
      </w:r>
      <w:r w:rsidRPr="00C372A1">
        <w:rPr>
          <w:rFonts w:ascii="宋体" w:eastAsia="宋体" w:hAnsi="宋体" w:cs="宋体" w:hint="eastAsia"/>
          <w:color w:val="6897BB"/>
          <w:kern w:val="0"/>
          <w:sz w:val="27"/>
          <w:szCs w:val="27"/>
        </w:rPr>
        <w:t>6</w:t>
      </w:r>
      <w:r w:rsidRPr="00C372A1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:</w:t>
      </w:r>
      <w:r w:rsidRPr="00C372A1">
        <w:rPr>
          <w:rFonts w:ascii="宋体" w:eastAsia="宋体" w:hAnsi="宋体" w:cs="宋体" w:hint="eastAsia"/>
          <w:color w:val="6897BB"/>
          <w:kern w:val="0"/>
          <w:sz w:val="27"/>
          <w:szCs w:val="27"/>
        </w:rPr>
        <w:t>2</w:t>
      </w:r>
      <w:r w:rsidRPr="00C372A1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:-</w:t>
      </w:r>
      <w:r w:rsidRPr="00C372A1">
        <w:rPr>
          <w:rFonts w:ascii="宋体" w:eastAsia="宋体" w:hAnsi="宋体" w:cs="宋体" w:hint="eastAsia"/>
          <w:color w:val="6897BB"/>
          <w:kern w:val="0"/>
          <w:sz w:val="27"/>
          <w:szCs w:val="27"/>
        </w:rPr>
        <w:t>3</w:t>
      </w:r>
      <w:r w:rsidRPr="00C372A1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 xml:space="preserve">]  </w:t>
      </w:r>
      <w:r w:rsidRPr="00C372A1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#倒着取  很西</w:t>
      </w:r>
    </w:p>
    <w:p w14:paraId="7CCB64F9" w14:textId="27A2CDAB" w:rsidR="00DB7328" w:rsidRDefault="00DB7328" w:rsidP="001F2E27">
      <w:pPr>
        <w:rPr>
          <w:b/>
        </w:rPr>
      </w:pPr>
      <w:bookmarkStart w:id="3" w:name="_Hlk533513315"/>
      <w:r>
        <w:rPr>
          <w:rFonts w:hint="eastAsia"/>
          <w:b/>
        </w:rPr>
        <w:t>总结s</w:t>
      </w:r>
      <w:r>
        <w:rPr>
          <w:b/>
        </w:rPr>
        <w:t>[start:end:step]   index</w:t>
      </w:r>
      <w:r>
        <w:rPr>
          <w:rFonts w:hint="eastAsia"/>
          <w:b/>
        </w:rPr>
        <w:t xml:space="preserve">看成一个环 </w:t>
      </w:r>
      <w:r>
        <w:rPr>
          <w:b/>
        </w:rPr>
        <w:t xml:space="preserve">  </w:t>
      </w:r>
      <w:r>
        <w:rPr>
          <w:rFonts w:hint="eastAsia"/>
          <w:b/>
        </w:rPr>
        <w:t>包括start不包括end</w:t>
      </w:r>
      <w:r>
        <w:rPr>
          <w:b/>
        </w:rPr>
        <w:t xml:space="preserve">   </w:t>
      </w:r>
      <w:r>
        <w:rPr>
          <w:rFonts w:hint="eastAsia"/>
          <w:b/>
        </w:rPr>
        <w:t>start和end不管正负（但start和end必须同为正或同为负）</w:t>
      </w:r>
    </w:p>
    <w:p w14:paraId="2D27FE63" w14:textId="21EDB260" w:rsidR="008027F5" w:rsidRDefault="00DB7328" w:rsidP="001F2E27">
      <w:pPr>
        <w:rPr>
          <w:b/>
        </w:rPr>
      </w:pPr>
      <w:r>
        <w:rPr>
          <w:b/>
        </w:rPr>
        <w:t>step</w:t>
      </w:r>
      <w:r>
        <w:rPr>
          <w:rFonts w:hint="eastAsia"/>
          <w:b/>
        </w:rPr>
        <w:t>为正则从左往右切start必须小于end才切出值来</w:t>
      </w:r>
    </w:p>
    <w:p w14:paraId="36E0C18D" w14:textId="402F374D" w:rsidR="00DB7328" w:rsidRPr="00C372A1" w:rsidRDefault="00DB7328" w:rsidP="001F2E27">
      <w:pPr>
        <w:rPr>
          <w:b/>
        </w:rPr>
      </w:pPr>
      <w:r>
        <w:rPr>
          <w:rFonts w:hint="eastAsia"/>
          <w:b/>
        </w:rPr>
        <w:t>step为负则从右往左切start必须大于end才切出值来</w:t>
      </w:r>
    </w:p>
    <w:bookmarkEnd w:id="3"/>
    <w:p w14:paraId="0B26C846" w14:textId="7741404B" w:rsidR="008027F5" w:rsidRPr="00DB7328" w:rsidRDefault="00DB7328" w:rsidP="00DB7328">
      <w:pPr>
        <w:pStyle w:val="5"/>
        <w:rPr>
          <w:rStyle w:val="md-expand"/>
          <w:rFonts w:ascii="Helvetica" w:hAnsi="Helvetica" w:cs="Helvetica"/>
          <w:color w:val="333333"/>
          <w:sz w:val="24"/>
          <w:szCs w:val="24"/>
        </w:rPr>
      </w:pPr>
      <w:r w:rsidRPr="00DB7328">
        <w:rPr>
          <w:rStyle w:val="md-expand"/>
          <w:rFonts w:ascii="Helvetica" w:hAnsi="Helvetica" w:cs="Helvetica"/>
          <w:color w:val="333333"/>
          <w:sz w:val="24"/>
          <w:szCs w:val="24"/>
        </w:rPr>
        <w:t>重要概念</w:t>
      </w:r>
    </w:p>
    <w:p w14:paraId="7E4194AD" w14:textId="03A44514" w:rsidR="008027F5" w:rsidRDefault="00DB7328" w:rsidP="001F2E27">
      <w:r w:rsidRPr="00DB7328">
        <w:rPr>
          <w:rFonts w:hint="eastAsia"/>
          <w:highlight w:val="magenta"/>
        </w:rPr>
        <w:t>切记，字符串是不可变的对象，所以任何操作对原字符串是不会有任何影响的（即一旦给一个字符串赋值了，这个值不能更改，我们重新赋值实际上是将引用指向新的字符串）</w:t>
      </w:r>
    </w:p>
    <w:p w14:paraId="4FFAC40A" w14:textId="725FDA40" w:rsidR="00DB7328" w:rsidRPr="00285D33" w:rsidRDefault="00285D33" w:rsidP="00285D33">
      <w:pPr>
        <w:pStyle w:val="5"/>
        <w:rPr>
          <w:rStyle w:val="md-expand"/>
          <w:rFonts w:ascii="Helvetica" w:hAnsi="Helvetica" w:cs="Helvetica"/>
          <w:color w:val="333333"/>
          <w:sz w:val="24"/>
          <w:szCs w:val="24"/>
        </w:rPr>
      </w:pPr>
      <w:r w:rsidRPr="00285D33">
        <w:rPr>
          <w:rStyle w:val="md-expand"/>
          <w:rFonts w:ascii="Helvetica" w:hAnsi="Helvetica" w:cs="Helvetica" w:hint="eastAsia"/>
          <w:color w:val="333333"/>
          <w:sz w:val="24"/>
          <w:szCs w:val="24"/>
        </w:rPr>
        <w:t>操作</w:t>
      </w:r>
    </w:p>
    <w:p w14:paraId="6244AFC0" w14:textId="35E4F50C" w:rsidR="00285D33" w:rsidRDefault="00285D33" w:rsidP="001F2E27">
      <w:r w:rsidRPr="00BC2C2B">
        <w:rPr>
          <w:rFonts w:hint="eastAsia"/>
          <w:highlight w:val="green"/>
        </w:rPr>
        <w:t>s</w:t>
      </w:r>
      <w:r w:rsidRPr="00BC2C2B">
        <w:rPr>
          <w:highlight w:val="green"/>
        </w:rPr>
        <w:t>1=s.capitalize()</w:t>
      </w:r>
      <w:r>
        <w:t xml:space="preserve">  </w:t>
      </w:r>
      <w:r w:rsidRPr="00285D33">
        <w:rPr>
          <w:highlight w:val="magenta"/>
        </w:rPr>
        <w:t>#</w:t>
      </w:r>
      <w:r w:rsidRPr="00285D33">
        <w:rPr>
          <w:rFonts w:hint="eastAsia"/>
          <w:highlight w:val="magenta"/>
        </w:rPr>
        <w:t>首字母大写，会返回一个新字符串</w:t>
      </w:r>
    </w:p>
    <w:p w14:paraId="7A859ABC" w14:textId="2B998D6D" w:rsidR="00285D33" w:rsidRDefault="00285D33" w:rsidP="001F2E27">
      <w:r>
        <w:rPr>
          <w:rFonts w:hint="eastAsia"/>
        </w:rPr>
        <w:t>p</w:t>
      </w:r>
      <w:r>
        <w:t xml:space="preserve">rint(s1)  </w:t>
      </w:r>
      <w:r>
        <w:rPr>
          <w:rFonts w:hint="eastAsia"/>
        </w:rPr>
        <w:t>这个时候发现将s的首字母变成大写（</w:t>
      </w:r>
      <w:r w:rsidRPr="00285D33">
        <w:rPr>
          <w:rFonts w:hint="eastAsia"/>
          <w:highlight w:val="magenta"/>
        </w:rPr>
        <w:t>注意s</w:t>
      </w:r>
      <w:r w:rsidRPr="00285D33">
        <w:rPr>
          <w:highlight w:val="magenta"/>
        </w:rPr>
        <w:t>.capitalize()</w:t>
      </w:r>
      <w:r w:rsidRPr="00285D33">
        <w:rPr>
          <w:rFonts w:hint="eastAsia"/>
          <w:highlight w:val="magenta"/>
        </w:rPr>
        <w:t>必须找个变量引用起来因为字符串一旦定义好就不能更改</w:t>
      </w:r>
      <w:r>
        <w:rPr>
          <w:rFonts w:hint="eastAsia"/>
        </w:rPr>
        <w:t>）</w:t>
      </w:r>
    </w:p>
    <w:p w14:paraId="3CD34DB0" w14:textId="0E0F2C02" w:rsidR="00285D33" w:rsidRDefault="00C95FA4" w:rsidP="001F2E27">
      <w:r>
        <w:rPr>
          <w:rFonts w:hint="eastAsia"/>
        </w:rPr>
        <w:t>tmp</w:t>
      </w:r>
      <w:r>
        <w:t>=s.lower()   #</w:t>
      </w:r>
      <w:r>
        <w:rPr>
          <w:rFonts w:hint="eastAsia"/>
        </w:rPr>
        <w:t>所以字符小写，返回一个新字符串</w:t>
      </w:r>
    </w:p>
    <w:p w14:paraId="18E78650" w14:textId="6071D9AA" w:rsidR="00C95FA4" w:rsidRDefault="00C95FA4" w:rsidP="001F2E27">
      <w:r>
        <w:rPr>
          <w:rFonts w:hint="eastAsia"/>
        </w:rPr>
        <w:t>t</w:t>
      </w:r>
      <w:r>
        <w:t>mp=s.upper()  #</w:t>
      </w:r>
      <w:r>
        <w:rPr>
          <w:rFonts w:hint="eastAsia"/>
        </w:rPr>
        <w:t>所以字符大写，返回一个新字符串</w:t>
      </w:r>
    </w:p>
    <w:p w14:paraId="1F94FF9E" w14:textId="79790EAE" w:rsidR="00285D33" w:rsidRDefault="00106B05" w:rsidP="001F2E27">
      <w:r>
        <w:rPr>
          <w:rFonts w:hint="eastAsia"/>
        </w:rPr>
        <w:lastRenderedPageBreak/>
        <w:t>tmp</w:t>
      </w:r>
      <w:r>
        <w:t>=s.swapcse() #</w:t>
      </w:r>
      <w:r>
        <w:rPr>
          <w:rFonts w:hint="eastAsia"/>
        </w:rPr>
        <w:t xml:space="preserve">大小写互换 </w:t>
      </w:r>
      <w:r>
        <w:t xml:space="preserve"> </w:t>
      </w:r>
      <w:r>
        <w:rPr>
          <w:rFonts w:hint="eastAsia"/>
        </w:rPr>
        <w:t>返回一个新字符串</w:t>
      </w:r>
    </w:p>
    <w:p w14:paraId="34352152" w14:textId="25658CC2" w:rsidR="00106B05" w:rsidRDefault="00106B05" w:rsidP="001F2E27">
      <w:r>
        <w:rPr>
          <w:rFonts w:hint="eastAsia"/>
        </w:rPr>
        <w:t>tmp</w:t>
      </w:r>
      <w:r>
        <w:t>=s.casefold()#</w:t>
      </w:r>
      <w:r>
        <w:rPr>
          <w:rFonts w:hint="eastAsia"/>
        </w:rPr>
        <w:t>转换成小写，和lower（）的区别是l</w:t>
      </w:r>
      <w:r>
        <w:t>ower()</w:t>
      </w:r>
      <w:r>
        <w:rPr>
          <w:rFonts w:hint="eastAsia"/>
        </w:rPr>
        <w:t>对某些字符支持不够好，case</w:t>
      </w:r>
      <w:r>
        <w:t>fold()</w:t>
      </w:r>
      <w:r w:rsidR="00BC49EA">
        <w:rPr>
          <w:rFonts w:hint="eastAsia"/>
        </w:rPr>
        <w:t>支持所有</w:t>
      </w:r>
    </w:p>
    <w:p w14:paraId="43D5BD60" w14:textId="5A8D5ED6" w:rsidR="00BC49EA" w:rsidRDefault="00BC49EA" w:rsidP="001F2E27">
      <w:r w:rsidRPr="00BC2C2B">
        <w:rPr>
          <w:rFonts w:hint="eastAsia"/>
          <w:highlight w:val="green"/>
        </w:rPr>
        <w:t>tm</w:t>
      </w:r>
      <w:r w:rsidRPr="00BC2C2B">
        <w:rPr>
          <w:highlight w:val="green"/>
        </w:rPr>
        <w:t>p=s.title()</w:t>
      </w:r>
      <w:r>
        <w:t xml:space="preserve">  #</w:t>
      </w:r>
      <w:r w:rsidRPr="00BC49EA">
        <w:rPr>
          <w:rFonts w:hint="eastAsia"/>
          <w:highlight w:val="magenta"/>
        </w:rPr>
        <w:t>被特殊字符（空格或中文）隔开的首字母大写</w:t>
      </w:r>
      <w:r w:rsidR="00284D4C">
        <w:rPr>
          <w:rFonts w:hint="eastAsia"/>
          <w:highlight w:val="magenta"/>
        </w:rPr>
        <w:t>（注意这里的特殊字符不会删除）</w:t>
      </w:r>
    </w:p>
    <w:p w14:paraId="34AF6DAA" w14:textId="47DBE7B8" w:rsidR="008027F5" w:rsidRDefault="00BC49EA" w:rsidP="001F2E27">
      <w:r>
        <w:rPr>
          <w:rFonts w:hint="eastAsia"/>
        </w:rPr>
        <w:t>tm</w:t>
      </w:r>
      <w:r>
        <w:t>p=s.center(8,</w:t>
      </w:r>
      <w:proofErr w:type="gramStart"/>
      <w:r>
        <w:t>”</w:t>
      </w:r>
      <w:proofErr w:type="gramEnd"/>
      <w:r>
        <w:t>*”)</w:t>
      </w:r>
      <w:r>
        <w:rPr>
          <w:rFonts w:hint="eastAsia"/>
        </w:rPr>
        <w:t>#居中显示空白部分用*号显示</w:t>
      </w:r>
    </w:p>
    <w:p w14:paraId="26B9F0D5" w14:textId="62FD5F2F" w:rsidR="00BC49EA" w:rsidRDefault="00BC49EA" w:rsidP="001F2E27">
      <w:r>
        <w:rPr>
          <w:rFonts w:hint="eastAsia"/>
        </w:rPr>
        <w:t>t</w:t>
      </w:r>
      <w:r>
        <w:t xml:space="preserve">mp=s.strip() </w:t>
      </w:r>
      <w:r>
        <w:rPr>
          <w:rFonts w:hint="eastAsia"/>
        </w:rPr>
        <w:t xml:space="preserve">#去空格 </w:t>
      </w:r>
      <w:r>
        <w:t xml:space="preserve"> </w:t>
      </w:r>
    </w:p>
    <w:p w14:paraId="2D3978C6" w14:textId="107012C1" w:rsidR="00BC49EA" w:rsidRDefault="00BC49EA" w:rsidP="001F2E27">
      <w:r>
        <w:rPr>
          <w:rFonts w:hint="eastAsia"/>
        </w:rPr>
        <w:t>tmp</w:t>
      </w:r>
      <w:r>
        <w:t>=s.strip(“</w:t>
      </w:r>
      <w:r>
        <w:rPr>
          <w:rFonts w:hint="eastAsia"/>
        </w:rPr>
        <w:t>指定内容</w:t>
      </w:r>
      <w:r>
        <w:t>”)</w:t>
      </w:r>
      <w:bookmarkStart w:id="4" w:name="_Hlk533513900"/>
      <w:r>
        <w:rPr>
          <w:rFonts w:hint="eastAsia"/>
        </w:rPr>
        <w:t>#去掉字符串</w:t>
      </w:r>
      <w:r w:rsidRPr="00BC49EA">
        <w:rPr>
          <w:rFonts w:hint="eastAsia"/>
          <w:highlight w:val="magenta"/>
        </w:rPr>
        <w:t>左右两段</w:t>
      </w:r>
      <w:r>
        <w:rPr>
          <w:rFonts w:hint="eastAsia"/>
          <w:highlight w:val="magenta"/>
        </w:rPr>
        <w:t>所有</w:t>
      </w:r>
      <w:r>
        <w:rPr>
          <w:rFonts w:hint="eastAsia"/>
        </w:rPr>
        <w:t>指定的部分（注意strip只去左右两段的内容，</w:t>
      </w:r>
      <w:r w:rsidR="00BC2C2B" w:rsidRPr="00BC2C2B">
        <w:rPr>
          <w:rFonts w:hint="eastAsia"/>
          <w:highlight w:val="green"/>
        </w:rPr>
        <w:t>即使</w:t>
      </w:r>
      <w:r w:rsidRPr="00BC2C2B">
        <w:rPr>
          <w:rFonts w:hint="eastAsia"/>
          <w:highlight w:val="green"/>
        </w:rPr>
        <w:t>指定的内容重复</w:t>
      </w:r>
      <w:r w:rsidR="00BC2C2B" w:rsidRPr="00BC2C2B">
        <w:rPr>
          <w:rFonts w:hint="eastAsia"/>
          <w:highlight w:val="green"/>
        </w:rPr>
        <w:t>话重复的内容</w:t>
      </w:r>
      <w:r w:rsidRPr="00BC2C2B">
        <w:rPr>
          <w:rFonts w:hint="eastAsia"/>
          <w:highlight w:val="green"/>
        </w:rPr>
        <w:t>也都去了</w:t>
      </w:r>
      <w:r>
        <w:rPr>
          <w:rFonts w:hint="eastAsia"/>
        </w:rPr>
        <w:t>）</w:t>
      </w:r>
      <w:bookmarkEnd w:id="4"/>
    </w:p>
    <w:p w14:paraId="2614FDC7" w14:textId="009E3C0F" w:rsidR="00BC49EA" w:rsidRDefault="00BC49EA" w:rsidP="001F2E27">
      <w:r>
        <w:rPr>
          <w:rFonts w:hint="eastAsia"/>
        </w:rPr>
        <w:t>tmp</w:t>
      </w:r>
      <w:r>
        <w:t>=s.lstrip()</w:t>
      </w:r>
    </w:p>
    <w:p w14:paraId="5172A9A5" w14:textId="6E68D847" w:rsidR="00BC49EA" w:rsidRDefault="00BC49EA" w:rsidP="001F2E27">
      <w:r>
        <w:t>tmp=s.rstrip()</w:t>
      </w:r>
    </w:p>
    <w:p w14:paraId="473E02D2" w14:textId="70D7D8AE" w:rsidR="00BC49EA" w:rsidRDefault="008C7EDD" w:rsidP="001F2E27">
      <w:r>
        <w:rPr>
          <w:rFonts w:hint="eastAsia"/>
        </w:rPr>
        <w:t>tmp</w:t>
      </w:r>
      <w:r>
        <w:t>=</w:t>
      </w:r>
      <w:r>
        <w:rPr>
          <w:rFonts w:hint="eastAsia"/>
        </w:rPr>
        <w:t>s</w:t>
      </w:r>
      <w:r>
        <w:t>.replace(“</w:t>
      </w:r>
      <w:r>
        <w:rPr>
          <w:rFonts w:hint="eastAsia"/>
        </w:rPr>
        <w:t>原来的</w:t>
      </w:r>
      <w:r>
        <w:t>”,</w:t>
      </w:r>
      <w:proofErr w:type="gramStart"/>
      <w:r>
        <w:t>”</w:t>
      </w:r>
      <w:proofErr w:type="gramEnd"/>
      <w:r>
        <w:rPr>
          <w:rFonts w:hint="eastAsia"/>
        </w:rPr>
        <w:t>新的</w:t>
      </w:r>
      <w:r>
        <w:t>”,count)</w:t>
      </w:r>
      <w:r>
        <w:rPr>
          <w:rFonts w:hint="eastAsia"/>
        </w:rPr>
        <w:t xml:space="preserve">#替换 </w:t>
      </w:r>
      <w:r>
        <w:t xml:space="preserve"> count</w:t>
      </w:r>
      <w:r>
        <w:rPr>
          <w:rFonts w:hint="eastAsia"/>
        </w:rPr>
        <w:t>默认是所有 （</w:t>
      </w:r>
      <w:r w:rsidRPr="008C7EDD">
        <w:rPr>
          <w:rFonts w:hint="eastAsia"/>
          <w:highlight w:val="magenta"/>
        </w:rPr>
        <w:t>如果指定count则从头开始跟</w:t>
      </w:r>
      <w:proofErr w:type="gramStart"/>
      <w:r w:rsidRPr="008C7EDD">
        <w:rPr>
          <w:rFonts w:hint="eastAsia"/>
          <w:highlight w:val="magenta"/>
        </w:rPr>
        <w:t>换相</w:t>
      </w:r>
      <w:proofErr w:type="gramEnd"/>
      <w:r w:rsidRPr="008C7EDD">
        <w:rPr>
          <w:rFonts w:hint="eastAsia"/>
          <w:highlight w:val="magenta"/>
        </w:rPr>
        <w:t>应的个数，如果要更换指定的</w:t>
      </w:r>
      <w:r w:rsidR="00426208">
        <w:rPr>
          <w:rFonts w:hint="eastAsia"/>
          <w:highlight w:val="magenta"/>
        </w:rPr>
        <w:t>位置</w:t>
      </w:r>
      <w:r w:rsidRPr="008C7EDD">
        <w:rPr>
          <w:rFonts w:hint="eastAsia"/>
          <w:highlight w:val="magenta"/>
        </w:rPr>
        <w:t>先切片）</w:t>
      </w:r>
    </w:p>
    <w:p w14:paraId="77E269AC" w14:textId="685799E6" w:rsidR="008C7EDD" w:rsidRDefault="008C7EDD" w:rsidP="001F2E27">
      <w:r>
        <w:rPr>
          <w:rFonts w:hint="eastAsia"/>
        </w:rPr>
        <w:t>list</w:t>
      </w:r>
      <w:r>
        <w:t>=s.split(“,”)#</w:t>
      </w:r>
      <w:r>
        <w:rPr>
          <w:rFonts w:hint="eastAsia"/>
        </w:rPr>
        <w:t>返回一个数组，里面装的是字符串</w:t>
      </w:r>
      <w:bookmarkStart w:id="5" w:name="_Hlk533513927"/>
      <w:r w:rsidR="00C0787C">
        <w:rPr>
          <w:rFonts w:hint="eastAsia"/>
        </w:rPr>
        <w:t>（</w:t>
      </w:r>
      <w:r w:rsidR="00C0787C" w:rsidRPr="00C0787C">
        <w:rPr>
          <w:rFonts w:hint="eastAsia"/>
          <w:highlight w:val="magenta"/>
        </w:rPr>
        <w:t>如果你的</w:t>
      </w:r>
      <w:proofErr w:type="gramStart"/>
      <w:r w:rsidR="00C0787C" w:rsidRPr="00C0787C">
        <w:rPr>
          <w:rFonts w:hint="eastAsia"/>
          <w:highlight w:val="magenta"/>
        </w:rPr>
        <w:t>刀贴着边切回</w:t>
      </w:r>
      <w:proofErr w:type="gramEnd"/>
      <w:r w:rsidR="00284D4C">
        <w:rPr>
          <w:rFonts w:hint="eastAsia"/>
          <w:highlight w:val="magenta"/>
        </w:rPr>
        <w:t>就会</w:t>
      </w:r>
      <w:r w:rsidR="00C0787C" w:rsidRPr="00C0787C">
        <w:rPr>
          <w:rFonts w:hint="eastAsia"/>
          <w:highlight w:val="magenta"/>
        </w:rPr>
        <w:t>产生空字符</w:t>
      </w:r>
      <w:r w:rsidR="00C0787C">
        <w:rPr>
          <w:rFonts w:hint="eastAsia"/>
        </w:rPr>
        <w:t>）</w:t>
      </w:r>
      <w:bookmarkEnd w:id="5"/>
    </w:p>
    <w:p w14:paraId="7EA4553E" w14:textId="469DC3C9" w:rsidR="008C7EDD" w:rsidRPr="00C0787C" w:rsidRDefault="00C0787C" w:rsidP="0088205A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C0787C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C0787C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03-05(</w:t>
      </w:r>
      <w:r w:rsidR="00426208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15</w:t>
      </w:r>
      <w:r w:rsidRPr="00C0787C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5AE4CB23" w14:textId="1245BD02" w:rsidR="008C7EDD" w:rsidRPr="0088205A" w:rsidRDefault="0088205A" w:rsidP="00181F93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88205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查找</w:t>
      </w:r>
    </w:p>
    <w:p w14:paraId="1870A994" w14:textId="3B2875FE" w:rsidR="0088205A" w:rsidRDefault="0088205A" w:rsidP="001F2E27">
      <w:r>
        <w:rPr>
          <w:rFonts w:hint="eastAsia"/>
        </w:rPr>
        <w:t>b</w:t>
      </w:r>
      <w:r>
        <w:t>=s.satrt</w:t>
      </w:r>
      <w:r w:rsidR="00191B8F">
        <w:t>s</w:t>
      </w:r>
      <w:r>
        <w:t>with(“###”)#</w:t>
      </w:r>
      <w:r>
        <w:rPr>
          <w:rFonts w:hint="eastAsia"/>
        </w:rPr>
        <w:t>字符串是否以###开头</w:t>
      </w:r>
    </w:p>
    <w:p w14:paraId="292688CD" w14:textId="4955C821" w:rsidR="0088205A" w:rsidRDefault="0088205A" w:rsidP="0088205A">
      <w:r>
        <w:rPr>
          <w:rFonts w:hint="eastAsia"/>
        </w:rPr>
        <w:t>b</w:t>
      </w:r>
      <w:r>
        <w:t>=s.</w:t>
      </w:r>
      <w:r>
        <w:rPr>
          <w:rFonts w:hint="eastAsia"/>
        </w:rPr>
        <w:t>end</w:t>
      </w:r>
      <w:r>
        <w:t>with(“###”)#</w:t>
      </w:r>
      <w:r>
        <w:rPr>
          <w:rFonts w:hint="eastAsia"/>
        </w:rPr>
        <w:t>字符串是否以###开头</w:t>
      </w:r>
    </w:p>
    <w:p w14:paraId="7AEB7998" w14:textId="39B7E7D8" w:rsidR="0088205A" w:rsidRDefault="0088205A" w:rsidP="0088205A">
      <w:r>
        <w:rPr>
          <w:rFonts w:hint="eastAsia"/>
        </w:rPr>
        <w:t>t</w:t>
      </w:r>
      <w:r>
        <w:t>mp=s.count(“a”)</w:t>
      </w:r>
      <w:r>
        <w:rPr>
          <w:rFonts w:hint="eastAsia"/>
        </w:rPr>
        <w:t>#</w:t>
      </w:r>
      <w:r>
        <w:t>a</w:t>
      </w:r>
      <w:r>
        <w:rPr>
          <w:rFonts w:hint="eastAsia"/>
        </w:rPr>
        <w:t>出项了几次</w:t>
      </w:r>
    </w:p>
    <w:p w14:paraId="4E49069A" w14:textId="703E39D5" w:rsidR="0088205A" w:rsidRDefault="0088205A" w:rsidP="001F2E27">
      <w:r>
        <w:rPr>
          <w:rFonts w:hint="eastAsia"/>
        </w:rPr>
        <w:t>index</w:t>
      </w:r>
      <w:r>
        <w:t>=s.find(“a”)</w:t>
      </w:r>
      <w:bookmarkStart w:id="6" w:name="_Hlk533514013"/>
      <w:r>
        <w:t>#</w:t>
      </w:r>
      <w:r>
        <w:rPr>
          <w:rFonts w:hint="eastAsia"/>
        </w:rPr>
        <w:t>返回下标（以字符串出项的第一个位置为准，没有的话就返回-1）</w:t>
      </w:r>
      <w:bookmarkEnd w:id="6"/>
    </w:p>
    <w:p w14:paraId="40EFA738" w14:textId="013A9E99" w:rsidR="00181F93" w:rsidRPr="00181F93" w:rsidRDefault="00181F93" w:rsidP="00181F93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181F93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切片查找</w:t>
      </w:r>
    </w:p>
    <w:p w14:paraId="0EC9014D" w14:textId="044DD1B0" w:rsidR="00BC49EA" w:rsidRDefault="00181F93" w:rsidP="001F2E27">
      <w:r>
        <w:rPr>
          <w:rFonts w:hint="eastAsia"/>
        </w:rPr>
        <w:t>因为只返回自一个出现的位置</w:t>
      </w:r>
    </w:p>
    <w:p w14:paraId="38720D14" w14:textId="591D3515" w:rsidR="00181F93" w:rsidRDefault="00181F93" w:rsidP="001F2E27">
      <w:bookmarkStart w:id="7" w:name="_Hlk533514054"/>
      <w:r>
        <w:rPr>
          <w:rFonts w:hint="eastAsia"/>
        </w:rPr>
        <w:t>s</w:t>
      </w:r>
      <w:r>
        <w:t>.find(“a”,3)</w:t>
      </w:r>
      <w:r>
        <w:rPr>
          <w:rFonts w:hint="eastAsia"/>
        </w:rPr>
        <w:t>#从第3个位置开始找</w:t>
      </w:r>
    </w:p>
    <w:p w14:paraId="508A4BDB" w14:textId="6353BEF8" w:rsidR="00181F93" w:rsidRDefault="00181F93" w:rsidP="001F2E27">
      <w:r>
        <w:rPr>
          <w:rFonts w:hint="eastAsia"/>
        </w:rPr>
        <w:t>s</w:t>
      </w:r>
      <w:r>
        <w:t>.index(“a”)</w:t>
      </w:r>
      <w:r>
        <w:rPr>
          <w:rFonts w:hint="eastAsia"/>
        </w:rPr>
        <w:t>#</w:t>
      </w:r>
      <w:r w:rsidRPr="00181F93">
        <w:rPr>
          <w:rFonts w:hint="eastAsia"/>
          <w:highlight w:val="green"/>
        </w:rPr>
        <w:t>如果内容不存在直接报错</w:t>
      </w:r>
      <w:r>
        <w:rPr>
          <w:rFonts w:hint="eastAsia"/>
          <w:highlight w:val="green"/>
        </w:rPr>
        <w:t>（和find的区别）</w:t>
      </w:r>
    </w:p>
    <w:bookmarkEnd w:id="7"/>
    <w:p w14:paraId="6307EE6A" w14:textId="108BD8AD" w:rsidR="00181F93" w:rsidRPr="00181F93" w:rsidRDefault="00181F93" w:rsidP="00181F93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181F93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条件判断</w:t>
      </w:r>
    </w:p>
    <w:p w14:paraId="182B1CE0" w14:textId="2F130D9E" w:rsidR="00181F93" w:rsidRDefault="00181F93" w:rsidP="001F2E27">
      <w:bookmarkStart w:id="8" w:name="_Hlk533514073"/>
      <w:r>
        <w:rPr>
          <w:rFonts w:hint="eastAsia"/>
        </w:rPr>
        <w:t>s</w:t>
      </w:r>
      <w:r>
        <w:t>.isalnum()</w:t>
      </w:r>
      <w:r>
        <w:rPr>
          <w:rFonts w:hint="eastAsia"/>
        </w:rPr>
        <w:t>#字符串是否是数字字母组成</w:t>
      </w:r>
    </w:p>
    <w:p w14:paraId="452A9755" w14:textId="08FE1FDF" w:rsidR="00181F93" w:rsidRDefault="00181F93" w:rsidP="001F2E27">
      <w:r>
        <w:rPr>
          <w:rFonts w:hint="eastAsia"/>
        </w:rPr>
        <w:t>s</w:t>
      </w:r>
      <w:r>
        <w:t>.isdigit()</w:t>
      </w:r>
      <w:r>
        <w:rPr>
          <w:rFonts w:hint="eastAsia"/>
        </w:rPr>
        <w:t>#字符串是否是数字组成，不包括小数点</w:t>
      </w:r>
    </w:p>
    <w:p w14:paraId="2E3EA552" w14:textId="18196DB4" w:rsidR="00181F93" w:rsidRDefault="00181F93" w:rsidP="001F2E27">
      <w:r>
        <w:rPr>
          <w:rFonts w:hint="eastAsia"/>
        </w:rPr>
        <w:t>s</w:t>
      </w:r>
      <w:r>
        <w:t>.isalpha()</w:t>
      </w:r>
      <w:r>
        <w:rPr>
          <w:rFonts w:hint="eastAsia"/>
        </w:rPr>
        <w:t>#字符串是否是字母组成</w:t>
      </w:r>
    </w:p>
    <w:p w14:paraId="4873E7DB" w14:textId="0646CC8F" w:rsidR="00181F93" w:rsidRDefault="00181F93" w:rsidP="001F2E27">
      <w:r>
        <w:rPr>
          <w:rFonts w:hint="eastAsia"/>
        </w:rPr>
        <w:t>s</w:t>
      </w:r>
      <w:r>
        <w:t>.isnumeric()</w:t>
      </w:r>
      <w:r>
        <w:rPr>
          <w:rFonts w:hint="eastAsia"/>
        </w:rPr>
        <w:t>#即使是汉子数字也认识，数字加汉子组合也认识（和isdigit的区别）</w:t>
      </w:r>
    </w:p>
    <w:p w14:paraId="79386627" w14:textId="2AFD09B2" w:rsidR="00181F93" w:rsidRDefault="00141D3F" w:rsidP="001F2E27">
      <w:r w:rsidRPr="00141D3F">
        <w:rPr>
          <w:rFonts w:hint="eastAsia"/>
          <w:highlight w:val="green"/>
        </w:rPr>
        <w:t>len</w:t>
      </w:r>
      <w:r w:rsidRPr="00141D3F">
        <w:rPr>
          <w:highlight w:val="green"/>
        </w:rPr>
        <w:t>(s)</w:t>
      </w:r>
      <w:r w:rsidRPr="00141D3F">
        <w:rPr>
          <w:rFonts w:hint="eastAsia"/>
          <w:highlight w:val="green"/>
        </w:rPr>
        <w:t>和s</w:t>
      </w:r>
      <w:r w:rsidRPr="00141D3F">
        <w:rPr>
          <w:highlight w:val="green"/>
        </w:rPr>
        <w:t>._len_()</w:t>
      </w:r>
      <w:r w:rsidRPr="00141D3F">
        <w:rPr>
          <w:rFonts w:hint="eastAsia"/>
          <w:highlight w:val="green"/>
        </w:rPr>
        <w:t>一样是求长度的</w:t>
      </w:r>
      <w:r>
        <w:rPr>
          <w:rFonts w:hint="eastAsia"/>
          <w:highlight w:val="green"/>
        </w:rPr>
        <w:t>（len实际执行的是s</w:t>
      </w:r>
      <w:r>
        <w:rPr>
          <w:highlight w:val="green"/>
        </w:rPr>
        <w:t>._len</w:t>
      </w:r>
      <w:r>
        <w:rPr>
          <w:rFonts w:hint="eastAsia"/>
          <w:highlight w:val="green"/>
        </w:rPr>
        <w:t>_</w:t>
      </w:r>
      <w:r>
        <w:rPr>
          <w:highlight w:val="green"/>
        </w:rPr>
        <w:t>()</w:t>
      </w:r>
      <w:r>
        <w:rPr>
          <w:rFonts w:hint="eastAsia"/>
          <w:highlight w:val="green"/>
        </w:rPr>
        <w:t>）</w:t>
      </w:r>
    </w:p>
    <w:bookmarkEnd w:id="8"/>
    <w:p w14:paraId="5C8EB36F" w14:textId="15196F74" w:rsidR="00141D3F" w:rsidRDefault="00426208" w:rsidP="00426208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</w:pPr>
      <w:r w:rsidRPr="00426208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426208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04-01(16)</w:t>
      </w:r>
    </w:p>
    <w:p w14:paraId="246C20C9" w14:textId="364791B4" w:rsidR="00181F93" w:rsidRPr="00426208" w:rsidRDefault="00426208" w:rsidP="00426208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426208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lastRenderedPageBreak/>
        <w:t>作业</w:t>
      </w:r>
    </w:p>
    <w:p w14:paraId="239B4A13" w14:textId="357812ED" w:rsidR="00181F93" w:rsidRPr="00FC44BA" w:rsidRDefault="00426208" w:rsidP="00FC44BA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415774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  <w:highlight w:val="yellow"/>
        </w:rPr>
        <w:t>day</w:t>
      </w:r>
      <w:r w:rsidRPr="00415774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  <w:highlight w:val="yellow"/>
        </w:rPr>
        <w:t>04-</w:t>
      </w:r>
      <w:r w:rsidR="00FC44BA" w:rsidRPr="00415774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  <w:highlight w:val="yellow"/>
        </w:rPr>
        <w:t>02(17)</w:t>
      </w:r>
    </w:p>
    <w:p w14:paraId="3EC615B5" w14:textId="587D36F5" w:rsidR="00FC44BA" w:rsidRDefault="00FC44BA" w:rsidP="00FC44B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列表的索引和切片</w:t>
      </w:r>
    </w:p>
    <w:p w14:paraId="56B231B0" w14:textId="1B126B85" w:rsidR="00FC44BA" w:rsidRDefault="00FC44BA" w:rsidP="00FC44BA">
      <w:r w:rsidRPr="00FC44BA">
        <w:rPr>
          <w:rFonts w:hint="eastAsia"/>
          <w:highlight w:val="yellow"/>
        </w:rPr>
        <w:t>和字符串一样</w:t>
      </w:r>
    </w:p>
    <w:p w14:paraId="5A7ADCC5" w14:textId="097A9580" w:rsidR="00FC44BA" w:rsidRPr="00FC44BA" w:rsidRDefault="00FC44BA" w:rsidP="00FC44B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FC44B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列表修改与查询</w:t>
      </w:r>
    </w:p>
    <w:p w14:paraId="207D7EEA" w14:textId="6C9C267F" w:rsidR="00FC44BA" w:rsidRPr="00FC44BA" w:rsidRDefault="00FC44BA" w:rsidP="00FC44BA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1A68F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  <w:highlight w:val="magenta"/>
        </w:rPr>
        <w:t>增</w:t>
      </w:r>
    </w:p>
    <w:p w14:paraId="6D8329E1" w14:textId="6A91312E" w:rsidR="00BC49EA" w:rsidRDefault="00FC44BA" w:rsidP="001F2E27">
      <w:bookmarkStart w:id="9" w:name="_Hlk533514111"/>
      <w:r>
        <w:rPr>
          <w:rFonts w:hint="eastAsia"/>
        </w:rPr>
        <w:t>list和str是不一样的，lst可以发生改变，所以直接在原来的对象上进行操作</w:t>
      </w:r>
    </w:p>
    <w:bookmarkEnd w:id="9"/>
    <w:p w14:paraId="5F18B210" w14:textId="1F8A42D3" w:rsidR="00FC44BA" w:rsidRDefault="00FC44BA" w:rsidP="00FC44BA">
      <w:pPr>
        <w:pStyle w:val="5"/>
      </w:pPr>
      <w:r>
        <w:rPr>
          <w:rFonts w:hint="eastAsia"/>
        </w:rPr>
        <w:t>直接在最后面添加</w:t>
      </w:r>
    </w:p>
    <w:p w14:paraId="16326622" w14:textId="019A1990" w:rsidR="00FC44BA" w:rsidRDefault="00FC44BA" w:rsidP="00FC44BA">
      <w:proofErr w:type="gramStart"/>
      <w:r>
        <w:rPr>
          <w:rFonts w:hint="eastAsia"/>
        </w:rPr>
        <w:t>list</w:t>
      </w:r>
      <w:r>
        <w:t>.append</w:t>
      </w:r>
      <w:proofErr w:type="gramEnd"/>
      <w:r>
        <w:t>(“aa”)</w:t>
      </w:r>
    </w:p>
    <w:p w14:paraId="0FD35C91" w14:textId="0C47CD84" w:rsidR="00FC44BA" w:rsidRDefault="00FC44BA" w:rsidP="00FC44BA">
      <w:pPr>
        <w:pStyle w:val="5"/>
      </w:pPr>
      <w:r>
        <w:rPr>
          <w:rFonts w:hint="eastAsia"/>
        </w:rPr>
        <w:t>在指定位置添加，原来的元素向后移动一位</w:t>
      </w:r>
    </w:p>
    <w:p w14:paraId="39A3F6AD" w14:textId="77E217C0" w:rsidR="00FC44BA" w:rsidRDefault="00FC44BA" w:rsidP="00FC44BA">
      <w:r w:rsidRPr="001A68F1">
        <w:rPr>
          <w:rFonts w:hint="eastAsia"/>
          <w:highlight w:val="magenta"/>
        </w:rPr>
        <w:t>list</w:t>
      </w:r>
      <w:r w:rsidRPr="001A68F1">
        <w:rPr>
          <w:highlight w:val="magenta"/>
        </w:rPr>
        <w:t>.insert(1,</w:t>
      </w:r>
      <w:proofErr w:type="gramStart"/>
      <w:r w:rsidRPr="001A68F1">
        <w:rPr>
          <w:highlight w:val="magenta"/>
        </w:rPr>
        <w:t>”</w:t>
      </w:r>
      <w:proofErr w:type="gramEnd"/>
      <w:r w:rsidRPr="001A68F1">
        <w:rPr>
          <w:rFonts w:hint="eastAsia"/>
          <w:highlight w:val="magenta"/>
        </w:rPr>
        <w:t>刘德华</w:t>
      </w:r>
      <w:r w:rsidRPr="001A68F1">
        <w:rPr>
          <w:highlight w:val="magenta"/>
        </w:rPr>
        <w:t>”)</w:t>
      </w:r>
    </w:p>
    <w:p w14:paraId="37B61A22" w14:textId="59386558" w:rsidR="00FC44BA" w:rsidRDefault="00FC44BA" w:rsidP="00FC44BA">
      <w:pPr>
        <w:pStyle w:val="5"/>
      </w:pPr>
      <w:r>
        <w:rPr>
          <w:rFonts w:hint="eastAsia"/>
        </w:rPr>
        <w:t>迭代添加(把一个list添加到令一个list后面</w:t>
      </w:r>
      <w:r>
        <w:t>)</w:t>
      </w:r>
    </w:p>
    <w:p w14:paraId="028ED5CC" w14:textId="235163BA" w:rsidR="00FC44BA" w:rsidRPr="00FC44BA" w:rsidRDefault="00FC44BA" w:rsidP="00FC44BA">
      <w:r w:rsidRPr="001A68F1">
        <w:rPr>
          <w:rFonts w:hint="eastAsia"/>
          <w:highlight w:val="magenta"/>
        </w:rPr>
        <w:t>l</w:t>
      </w:r>
      <w:r w:rsidR="00415774" w:rsidRPr="001A68F1">
        <w:rPr>
          <w:highlight w:val="magenta"/>
        </w:rPr>
        <w:t>i</w:t>
      </w:r>
      <w:r w:rsidRPr="001A68F1">
        <w:rPr>
          <w:rFonts w:hint="eastAsia"/>
          <w:highlight w:val="magenta"/>
        </w:rPr>
        <w:t>st</w:t>
      </w:r>
      <w:r w:rsidR="00415774" w:rsidRPr="001A68F1">
        <w:rPr>
          <w:rFonts w:hint="eastAsia"/>
          <w:highlight w:val="magenta"/>
        </w:rPr>
        <w:t>.</w:t>
      </w:r>
      <w:r w:rsidRPr="001A68F1">
        <w:rPr>
          <w:rFonts w:hint="eastAsia"/>
          <w:highlight w:val="magenta"/>
        </w:rPr>
        <w:t>extend（lis1）</w:t>
      </w:r>
    </w:p>
    <w:p w14:paraId="59E76381" w14:textId="402ED754" w:rsidR="00BC49EA" w:rsidRPr="00415774" w:rsidRDefault="00415774" w:rsidP="00415774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415774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删除</w:t>
      </w:r>
    </w:p>
    <w:p w14:paraId="0419FFF2" w14:textId="192DC451" w:rsidR="00BC49EA" w:rsidRDefault="00415774" w:rsidP="00415774">
      <w:pPr>
        <w:pStyle w:val="5"/>
      </w:pPr>
      <w:r>
        <w:rPr>
          <w:rFonts w:hint="eastAsia"/>
        </w:rPr>
        <w:t>删除最后一个</w:t>
      </w:r>
    </w:p>
    <w:p w14:paraId="0BD11D0A" w14:textId="19DC103E" w:rsidR="00415774" w:rsidRDefault="00415774" w:rsidP="001F2E27">
      <w:proofErr w:type="gramStart"/>
      <w:r>
        <w:rPr>
          <w:rFonts w:hint="eastAsia"/>
        </w:rPr>
        <w:t>list</w:t>
      </w:r>
      <w:r>
        <w:t>.pop(</w:t>
      </w:r>
      <w:proofErr w:type="gramEnd"/>
      <w:r>
        <w:t>)</w:t>
      </w:r>
    </w:p>
    <w:p w14:paraId="2A67CB9A" w14:textId="5C631036" w:rsidR="008B02A7" w:rsidRDefault="008B02A7" w:rsidP="008B02A7">
      <w:pPr>
        <w:pStyle w:val="5"/>
      </w:pPr>
      <w:r>
        <w:rPr>
          <w:rFonts w:hint="eastAsia"/>
        </w:rPr>
        <w:t>删除指定位置的元素</w:t>
      </w:r>
    </w:p>
    <w:p w14:paraId="5F71D83C" w14:textId="269B2981" w:rsidR="008B02A7" w:rsidRDefault="008B02A7" w:rsidP="001F2E27">
      <w:r>
        <w:t>L</w:t>
      </w:r>
      <w:r>
        <w:rPr>
          <w:rFonts w:hint="eastAsia"/>
        </w:rPr>
        <w:t>i</w:t>
      </w:r>
      <w:r>
        <w:t>st.pop(index)</w:t>
      </w:r>
    </w:p>
    <w:p w14:paraId="57B0BE14" w14:textId="7533496C" w:rsidR="00415774" w:rsidRDefault="00415774" w:rsidP="00415774">
      <w:pPr>
        <w:pStyle w:val="5"/>
      </w:pPr>
      <w:r>
        <w:rPr>
          <w:rFonts w:hint="eastAsia"/>
        </w:rPr>
        <w:lastRenderedPageBreak/>
        <w:t>删除指定元素</w:t>
      </w:r>
    </w:p>
    <w:p w14:paraId="4B94B795" w14:textId="606472AA" w:rsidR="00415774" w:rsidRDefault="00415774" w:rsidP="001F2E27">
      <w:r>
        <w:rPr>
          <w:rFonts w:hint="eastAsia"/>
        </w:rPr>
        <w:t>l</w:t>
      </w:r>
      <w:r>
        <w:t xml:space="preserve">ist.remove(“aa”)  </w:t>
      </w:r>
      <w:r w:rsidRPr="00415774">
        <w:rPr>
          <w:rFonts w:hint="eastAsia"/>
          <w:highlight w:val="yellow"/>
        </w:rPr>
        <w:t>删除不存在的元素会报错</w:t>
      </w:r>
    </w:p>
    <w:p w14:paraId="14CC4DDC" w14:textId="5092167E" w:rsidR="00415774" w:rsidRDefault="00415774" w:rsidP="00415774">
      <w:pPr>
        <w:pStyle w:val="5"/>
      </w:pPr>
      <w:r>
        <w:rPr>
          <w:rFonts w:hint="eastAsia"/>
        </w:rPr>
        <w:t>清空</w:t>
      </w:r>
    </w:p>
    <w:p w14:paraId="0F75B173" w14:textId="70DD3A4D" w:rsidR="00415774" w:rsidRDefault="00415774" w:rsidP="001F2E27">
      <w:r>
        <w:rPr>
          <w:rFonts w:hint="eastAsia"/>
        </w:rPr>
        <w:t>list</w:t>
      </w:r>
      <w:r>
        <w:t>.clear()</w:t>
      </w:r>
    </w:p>
    <w:p w14:paraId="72128565" w14:textId="33CE441D" w:rsidR="00415774" w:rsidRDefault="00415774" w:rsidP="00415774">
      <w:pPr>
        <w:pStyle w:val="5"/>
      </w:pPr>
      <w:r>
        <w:rPr>
          <w:rFonts w:hint="eastAsia"/>
        </w:rPr>
        <w:t>切片删除</w:t>
      </w:r>
    </w:p>
    <w:p w14:paraId="0B17DF2F" w14:textId="02193CDC" w:rsidR="00415774" w:rsidRPr="00415774" w:rsidRDefault="00415774" w:rsidP="001F2E27">
      <w:r>
        <w:rPr>
          <w:rFonts w:hint="eastAsia"/>
        </w:rPr>
        <w:t>del</w:t>
      </w:r>
      <w:r>
        <w:t xml:space="preserve"> </w:t>
      </w:r>
      <w:proofErr w:type="gramStart"/>
      <w:r>
        <w:t>lst[</w:t>
      </w:r>
      <w:proofErr w:type="gramEnd"/>
      <w:r>
        <w:t>1:3]</w:t>
      </w:r>
    </w:p>
    <w:p w14:paraId="25C53277" w14:textId="0400709D" w:rsidR="00415774" w:rsidRPr="00415774" w:rsidRDefault="00415774" w:rsidP="00415774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415774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修改</w:t>
      </w:r>
      <w:r w:rsidR="0029085D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(</w:t>
      </w:r>
      <w:r w:rsidR="0029085D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修改操作靠的是赋值</w:t>
      </w:r>
      <w:r w:rsidR="0029085D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)</w:t>
      </w:r>
    </w:p>
    <w:p w14:paraId="0A75F66C" w14:textId="0FF27D90" w:rsidR="00415774" w:rsidRDefault="009E1465" w:rsidP="00A457D8">
      <w:pPr>
        <w:pStyle w:val="5"/>
      </w:pPr>
      <w:r>
        <w:rPr>
          <w:rFonts w:hint="eastAsia"/>
        </w:rPr>
        <w:t>指定元素修改</w:t>
      </w:r>
    </w:p>
    <w:p w14:paraId="64C7AED7" w14:textId="17F48092" w:rsidR="00A457D8" w:rsidRDefault="00A457D8" w:rsidP="00A457D8">
      <w:r>
        <w:rPr>
          <w:rFonts w:hint="eastAsia"/>
        </w:rPr>
        <w:t>lst</w:t>
      </w:r>
      <w:r>
        <w:t>[1]=”aa”</w:t>
      </w:r>
    </w:p>
    <w:p w14:paraId="19F51B09" w14:textId="408874B8" w:rsidR="00AC4837" w:rsidRDefault="00AC4837" w:rsidP="00AC4837">
      <w:pPr>
        <w:pStyle w:val="5"/>
      </w:pPr>
      <w:r>
        <w:rPr>
          <w:rFonts w:hint="eastAsia"/>
        </w:rPr>
        <w:t>迭代修改</w:t>
      </w:r>
    </w:p>
    <w:p w14:paraId="4F995E2C" w14:textId="77777777" w:rsidR="00F97C37" w:rsidRPr="00F97C37" w:rsidRDefault="00F97C37" w:rsidP="00F97C3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7"/>
          <w:szCs w:val="27"/>
        </w:rPr>
      </w:pPr>
      <w:r w:rsidRPr="00F97C37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lst = [</w:t>
      </w:r>
      <w:r w:rsidRPr="00F97C37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"太</w:t>
      </w:r>
      <w:r w:rsidRPr="00F97C37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⽩</w:t>
      </w:r>
      <w:r w:rsidRPr="00F97C37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白"</w:t>
      </w:r>
      <w:r w:rsidRPr="00F97C37">
        <w:rPr>
          <w:rFonts w:ascii="宋体" w:eastAsia="宋体" w:hAnsi="宋体" w:cs="宋体" w:hint="eastAsia"/>
          <w:color w:val="CC7832"/>
          <w:kern w:val="0"/>
          <w:sz w:val="27"/>
          <w:szCs w:val="27"/>
        </w:rPr>
        <w:t xml:space="preserve">, </w:t>
      </w:r>
      <w:r w:rsidRPr="00F97C37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"太</w:t>
      </w:r>
      <w:r w:rsidRPr="00F97C37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⿊</w:t>
      </w:r>
      <w:r w:rsidRPr="00F97C37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黑"</w:t>
      </w:r>
      <w:r w:rsidRPr="00F97C37">
        <w:rPr>
          <w:rFonts w:ascii="宋体" w:eastAsia="宋体" w:hAnsi="宋体" w:cs="宋体" w:hint="eastAsia"/>
          <w:color w:val="CC7832"/>
          <w:kern w:val="0"/>
          <w:sz w:val="27"/>
          <w:szCs w:val="27"/>
        </w:rPr>
        <w:t xml:space="preserve">, </w:t>
      </w:r>
      <w:r w:rsidRPr="00F97C37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"五</w:t>
      </w:r>
      <w:r w:rsidRPr="00F97C37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⾊</w:t>
      </w:r>
      <w:r w:rsidRPr="00F97C37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色"</w:t>
      </w:r>
      <w:r w:rsidRPr="00F97C37">
        <w:rPr>
          <w:rFonts w:ascii="宋体" w:eastAsia="宋体" w:hAnsi="宋体" w:cs="宋体" w:hint="eastAsia"/>
          <w:color w:val="CC7832"/>
          <w:kern w:val="0"/>
          <w:sz w:val="27"/>
          <w:szCs w:val="27"/>
        </w:rPr>
        <w:t xml:space="preserve">, </w:t>
      </w:r>
      <w:r w:rsidRPr="00F97C37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"银王"</w:t>
      </w:r>
      <w:r w:rsidRPr="00F97C37">
        <w:rPr>
          <w:rFonts w:ascii="宋体" w:eastAsia="宋体" w:hAnsi="宋体" w:cs="宋体" w:hint="eastAsia"/>
          <w:color w:val="CC7832"/>
          <w:kern w:val="0"/>
          <w:sz w:val="27"/>
          <w:szCs w:val="27"/>
        </w:rPr>
        <w:t xml:space="preserve">, </w:t>
      </w:r>
      <w:r w:rsidRPr="00F97C37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</w:t>
      </w:r>
      <w:r w:rsidRPr="00F97C37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⽇</w:t>
      </w:r>
      <w:r w:rsidRPr="00F97C37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日天"</w:t>
      </w:r>
      <w:r w:rsidRPr="00F97C37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]</w:t>
      </w:r>
    </w:p>
    <w:p w14:paraId="4DF27D47" w14:textId="49BEA7C8" w:rsidR="00AC4837" w:rsidRDefault="00AC4837" w:rsidP="00A457D8"/>
    <w:p w14:paraId="5FF79F55" w14:textId="0350BD5C" w:rsidR="00F97C37" w:rsidRPr="00F97C37" w:rsidRDefault="00F97C37" w:rsidP="00F97C3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F97C37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lst[</w:t>
      </w:r>
      <w:r w:rsidRPr="00F97C37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1</w:t>
      </w:r>
      <w:r w:rsidRPr="00F97C37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:</w:t>
      </w:r>
      <w:r w:rsidRPr="00F97C37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4</w:t>
      </w:r>
      <w:r w:rsidRPr="00F97C37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] = </w:t>
      </w:r>
      <w:r w:rsidRPr="00F97C37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"麻花藤"</w:t>
      </w:r>
      <w:r w:rsidRPr="00F97C37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 #</w:t>
      </w:r>
      <w:r w:rsidRPr="00F97C37">
        <w:rPr>
          <w:rFonts w:ascii="宋体" w:eastAsia="宋体" w:hAnsi="宋体" w:cs="宋体"/>
          <w:color w:val="A9B7C6"/>
          <w:kern w:val="0"/>
          <w:sz w:val="24"/>
          <w:szCs w:val="24"/>
        </w:rPr>
        <w:t>['太</w:t>
      </w:r>
      <w:r w:rsidRPr="00F97C37">
        <w:rPr>
          <w:rFonts w:ascii="微软雅黑" w:eastAsia="微软雅黑" w:hAnsi="微软雅黑" w:cs="微软雅黑" w:hint="eastAsia"/>
          <w:color w:val="A9B7C6"/>
          <w:kern w:val="0"/>
          <w:sz w:val="24"/>
          <w:szCs w:val="24"/>
        </w:rPr>
        <w:t>⽩</w:t>
      </w:r>
      <w:r w:rsidRPr="00F97C37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白</w:t>
      </w:r>
      <w:r w:rsidRPr="00F97C37">
        <w:rPr>
          <w:rFonts w:ascii="宋体" w:eastAsia="宋体" w:hAnsi="宋体" w:cs="宋体"/>
          <w:color w:val="A9B7C6"/>
          <w:kern w:val="0"/>
          <w:sz w:val="24"/>
          <w:szCs w:val="24"/>
        </w:rPr>
        <w:t>', '马', '化', '腾', '</w:t>
      </w:r>
      <w:r w:rsidRPr="00F97C37">
        <w:rPr>
          <w:rFonts w:ascii="微软雅黑" w:eastAsia="微软雅黑" w:hAnsi="微软雅黑" w:cs="微软雅黑" w:hint="eastAsia"/>
          <w:color w:val="A9B7C6"/>
          <w:kern w:val="0"/>
          <w:sz w:val="24"/>
          <w:szCs w:val="24"/>
        </w:rPr>
        <w:t>⽇</w:t>
      </w:r>
      <w:r w:rsidRPr="00F97C37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日天</w:t>
      </w:r>
      <w:r w:rsidRPr="00F97C37">
        <w:rPr>
          <w:rFonts w:ascii="宋体" w:eastAsia="宋体" w:hAnsi="宋体" w:cs="宋体"/>
          <w:color w:val="A9B7C6"/>
          <w:kern w:val="0"/>
          <w:sz w:val="24"/>
          <w:szCs w:val="24"/>
        </w:rPr>
        <w:t>']</w:t>
      </w:r>
    </w:p>
    <w:p w14:paraId="32378FC7" w14:textId="77777777" w:rsidR="00F97C37" w:rsidRPr="00A457D8" w:rsidRDefault="00F97C37" w:rsidP="00A457D8"/>
    <w:p w14:paraId="63BD8BDC" w14:textId="116CA494" w:rsidR="009E1465" w:rsidRDefault="00A457D8" w:rsidP="00A457D8">
      <w:pPr>
        <w:pStyle w:val="5"/>
      </w:pPr>
      <w:r>
        <w:rPr>
          <w:rFonts w:hint="eastAsia"/>
        </w:rPr>
        <w:t>切片修改</w:t>
      </w:r>
    </w:p>
    <w:p w14:paraId="76ACE952" w14:textId="5C769AEA" w:rsidR="00A457D8" w:rsidRPr="00A457D8" w:rsidRDefault="00A457D8" w:rsidP="00A457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7"/>
          <w:szCs w:val="27"/>
        </w:rPr>
      </w:pP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lst = [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"太</w:t>
      </w:r>
      <w:r w:rsidRPr="00A457D8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⽩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白"</w:t>
      </w:r>
      <w:r w:rsidRPr="00A457D8">
        <w:rPr>
          <w:rFonts w:ascii="宋体" w:eastAsia="宋体" w:hAnsi="宋体" w:cs="宋体" w:hint="eastAsia"/>
          <w:color w:val="CC7832"/>
          <w:kern w:val="0"/>
          <w:sz w:val="27"/>
          <w:szCs w:val="27"/>
        </w:rPr>
        <w:t xml:space="preserve">, 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"太</w:t>
      </w:r>
      <w:r w:rsidRPr="00A457D8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⿊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黑"</w:t>
      </w:r>
      <w:r w:rsidRPr="00A457D8">
        <w:rPr>
          <w:rFonts w:ascii="宋体" w:eastAsia="宋体" w:hAnsi="宋体" w:cs="宋体" w:hint="eastAsia"/>
          <w:color w:val="CC7832"/>
          <w:kern w:val="0"/>
          <w:sz w:val="27"/>
          <w:szCs w:val="27"/>
        </w:rPr>
        <w:t xml:space="preserve">, 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"五</w:t>
      </w:r>
      <w:r w:rsidRPr="00A457D8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⾊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色"</w:t>
      </w:r>
      <w:r w:rsidRPr="00A457D8">
        <w:rPr>
          <w:rFonts w:ascii="宋体" w:eastAsia="宋体" w:hAnsi="宋体" w:cs="宋体" w:hint="eastAsia"/>
          <w:color w:val="CC7832"/>
          <w:kern w:val="0"/>
          <w:sz w:val="27"/>
          <w:szCs w:val="27"/>
        </w:rPr>
        <w:t xml:space="preserve">, 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"银王"</w:t>
      </w:r>
      <w:r w:rsidRPr="00A457D8">
        <w:rPr>
          <w:rFonts w:ascii="宋体" w:eastAsia="宋体" w:hAnsi="宋体" w:cs="宋体" w:hint="eastAsia"/>
          <w:color w:val="CC7832"/>
          <w:kern w:val="0"/>
          <w:sz w:val="27"/>
          <w:szCs w:val="27"/>
        </w:rPr>
        <w:t xml:space="preserve">, 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</w:t>
      </w:r>
      <w:r w:rsidRPr="00A457D8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⽇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日天"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]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</w:r>
      <w:r w:rsidRPr="00A457D8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print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(lst)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br/>
        <w:t>lst[</w:t>
      </w:r>
      <w:r w:rsidRPr="00A457D8">
        <w:rPr>
          <w:rFonts w:ascii="宋体" w:eastAsia="宋体" w:hAnsi="宋体" w:cs="宋体" w:hint="eastAsia"/>
          <w:color w:val="6897BB"/>
          <w:kern w:val="0"/>
          <w:sz w:val="27"/>
          <w:szCs w:val="27"/>
        </w:rPr>
        <w:t>1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:</w:t>
      </w:r>
      <w:r w:rsidRPr="00A457D8">
        <w:rPr>
          <w:rFonts w:ascii="宋体" w:eastAsia="宋体" w:hAnsi="宋体" w:cs="宋体" w:hint="eastAsia"/>
          <w:color w:val="6897BB"/>
          <w:kern w:val="0"/>
          <w:sz w:val="27"/>
          <w:szCs w:val="27"/>
        </w:rPr>
        <w:t>4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:</w:t>
      </w:r>
      <w:r w:rsidRPr="00A457D8">
        <w:rPr>
          <w:rFonts w:ascii="宋体" w:eastAsia="宋体" w:hAnsi="宋体" w:cs="宋体" w:hint="eastAsia"/>
          <w:color w:val="6897BB"/>
          <w:kern w:val="0"/>
          <w:sz w:val="27"/>
          <w:szCs w:val="27"/>
        </w:rPr>
        <w:t>3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] = [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"麻花藤"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 xml:space="preserve">] 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# 切</w:t>
      </w:r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⽚</w:t>
      </w:r>
      <w:proofErr w:type="gramStart"/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片修改</w:t>
      </w:r>
      <w:proofErr w:type="gramEnd"/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 xml:space="preserve">也OK. </w:t>
      </w:r>
      <w:r w:rsidRPr="000350CE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yellow"/>
        </w:rPr>
        <w:t>如果步</w:t>
      </w:r>
      <w:r w:rsidRPr="000350CE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  <w:highlight w:val="yellow"/>
        </w:rPr>
        <w:t>⻓</w:t>
      </w:r>
      <w:r w:rsidRPr="000350CE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yellow"/>
        </w:rPr>
        <w:t>长不</w:t>
      </w:r>
      <w:r w:rsidRPr="000350CE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  <w:highlight w:val="yellow"/>
        </w:rPr>
        <w:t>不</w:t>
      </w:r>
      <w:r w:rsidRPr="000350CE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yellow"/>
        </w:rPr>
        <w:t>是1, 要注意. 元素的个数</w:t>
      </w:r>
      <w:r w:rsidR="009D3EAC" w:rsidRPr="000350CE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yellow"/>
        </w:rPr>
        <w:t>#</w:t>
      </w:r>
      <w:r w:rsidR="000350CE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yellow"/>
        </w:rPr>
        <w:t>（切片修改，步长不是1需要注意修改个数和赋值个数）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br/>
      </w:r>
      <w:r w:rsidRPr="00A457D8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lastRenderedPageBreak/>
        <w:t>print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(lst)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#['太</w:t>
      </w:r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⽩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白', '麻花藤', '五</w:t>
      </w:r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⾊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色', '银王', '</w:t>
      </w:r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⽇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日天']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br/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lst[</w:t>
      </w:r>
      <w:r w:rsidRPr="00A457D8">
        <w:rPr>
          <w:rFonts w:ascii="宋体" w:eastAsia="宋体" w:hAnsi="宋体" w:cs="宋体" w:hint="eastAsia"/>
          <w:color w:val="6897BB"/>
          <w:kern w:val="0"/>
          <w:sz w:val="27"/>
          <w:szCs w:val="27"/>
        </w:rPr>
        <w:t>1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:</w:t>
      </w:r>
      <w:r w:rsidRPr="00A457D8">
        <w:rPr>
          <w:rFonts w:ascii="宋体" w:eastAsia="宋体" w:hAnsi="宋体" w:cs="宋体" w:hint="eastAsia"/>
          <w:color w:val="6897BB"/>
          <w:kern w:val="0"/>
          <w:sz w:val="27"/>
          <w:szCs w:val="27"/>
        </w:rPr>
        <w:t>4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] = [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"李</w:t>
      </w:r>
      <w:r w:rsidRPr="00A457D8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李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嘉诚</w:t>
      </w:r>
      <w:proofErr w:type="gramStart"/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个</w:t>
      </w:r>
      <w:proofErr w:type="gramEnd"/>
      <w:r w:rsidRPr="00A457D8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⻳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龟</w:t>
      </w:r>
      <w:r w:rsidRPr="00A457D8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⼉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儿</w:t>
      </w:r>
      <w:r w:rsidRPr="00A457D8">
        <w:rPr>
          <w:rFonts w:ascii="Microsoft JhengHei" w:eastAsia="Microsoft JhengHei" w:hAnsi="Microsoft JhengHei" w:cs="宋体" w:hint="eastAsia"/>
          <w:color w:val="6A8759"/>
          <w:kern w:val="0"/>
          <w:sz w:val="27"/>
          <w:szCs w:val="27"/>
        </w:rPr>
        <w:t>⼦</w:t>
      </w:r>
      <w:r w:rsidRPr="00A457D8">
        <w:rPr>
          <w:rFonts w:ascii="宋体" w:eastAsia="宋体" w:hAnsi="宋体" w:cs="宋体" w:hint="eastAsia"/>
          <w:color w:val="6A8759"/>
          <w:kern w:val="0"/>
          <w:sz w:val="27"/>
          <w:szCs w:val="27"/>
        </w:rPr>
        <w:t>子"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 xml:space="preserve">] 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 xml:space="preserve"># </w:t>
      </w:r>
      <w:r w:rsidRPr="00E873C6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cyan"/>
        </w:rPr>
        <w:t>如果切</w:t>
      </w:r>
      <w:r w:rsidRPr="00E873C6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  <w:highlight w:val="cyan"/>
        </w:rPr>
        <w:t>⽚</w:t>
      </w:r>
      <w:r w:rsidRPr="00E873C6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cyan"/>
        </w:rPr>
        <w:t>片没有步</w:t>
      </w:r>
      <w:r w:rsidRPr="00E873C6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  <w:highlight w:val="cyan"/>
        </w:rPr>
        <w:t>⻓</w:t>
      </w:r>
      <w:r w:rsidRPr="00E873C6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cyan"/>
        </w:rPr>
        <w:t>长或者步</w:t>
      </w:r>
      <w:r w:rsidRPr="00E873C6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  <w:highlight w:val="cyan"/>
        </w:rPr>
        <w:t>⻓</w:t>
      </w:r>
      <w:r w:rsidRPr="00E873C6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cyan"/>
        </w:rPr>
        <w:t>长是1. 则不</w:t>
      </w:r>
      <w:r w:rsidRPr="00E873C6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  <w:highlight w:val="cyan"/>
        </w:rPr>
        <w:t>不⽤</w:t>
      </w:r>
      <w:r w:rsidRPr="00E873C6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cyan"/>
        </w:rPr>
        <w:t>用关</w:t>
      </w:r>
      <w:r w:rsidRPr="00E873C6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  <w:highlight w:val="cyan"/>
        </w:rPr>
        <w:t>⼼</w:t>
      </w:r>
      <w:r w:rsidRPr="00E873C6">
        <w:rPr>
          <w:rFonts w:ascii="宋体" w:eastAsia="宋体" w:hAnsi="宋体" w:cs="宋体" w:hint="eastAsia"/>
          <w:color w:val="808080"/>
          <w:kern w:val="0"/>
          <w:sz w:val="27"/>
          <w:szCs w:val="27"/>
          <w:highlight w:val="cyan"/>
        </w:rPr>
        <w:t>心个数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br/>
      </w:r>
      <w:r w:rsidRPr="00A457D8">
        <w:rPr>
          <w:rFonts w:ascii="宋体" w:eastAsia="宋体" w:hAnsi="宋体" w:cs="宋体" w:hint="eastAsia"/>
          <w:color w:val="8888C6"/>
          <w:kern w:val="0"/>
          <w:sz w:val="27"/>
          <w:szCs w:val="27"/>
        </w:rPr>
        <w:t>print</w:t>
      </w:r>
      <w:r w:rsidRPr="00A457D8">
        <w:rPr>
          <w:rFonts w:ascii="宋体" w:eastAsia="宋体" w:hAnsi="宋体" w:cs="宋体" w:hint="eastAsia"/>
          <w:color w:val="A9B7C6"/>
          <w:kern w:val="0"/>
          <w:sz w:val="27"/>
          <w:szCs w:val="27"/>
        </w:rPr>
        <w:t>(lst)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#['太</w:t>
      </w:r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⽩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白', '李</w:t>
      </w:r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李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嘉诚</w:t>
      </w:r>
      <w:proofErr w:type="gramStart"/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个</w:t>
      </w:r>
      <w:proofErr w:type="gramEnd"/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⻳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龟</w:t>
      </w:r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⼉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儿</w:t>
      </w:r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⼦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子', '</w:t>
      </w:r>
      <w:r w:rsidRPr="00A457D8">
        <w:rPr>
          <w:rFonts w:ascii="Microsoft JhengHei" w:eastAsia="Microsoft JhengHei" w:hAnsi="Microsoft JhengHei" w:cs="宋体" w:hint="eastAsia"/>
          <w:color w:val="808080"/>
          <w:kern w:val="0"/>
          <w:sz w:val="27"/>
          <w:szCs w:val="27"/>
        </w:rPr>
        <w:t>⽇</w:t>
      </w:r>
      <w:r w:rsidRPr="00A457D8">
        <w:rPr>
          <w:rFonts w:ascii="宋体" w:eastAsia="宋体" w:hAnsi="宋体" w:cs="宋体" w:hint="eastAsia"/>
          <w:color w:val="808080"/>
          <w:kern w:val="0"/>
          <w:sz w:val="27"/>
          <w:szCs w:val="27"/>
        </w:rPr>
        <w:t>日天']</w:t>
      </w:r>
    </w:p>
    <w:p w14:paraId="6C723208" w14:textId="357917CD" w:rsidR="00BC49EA" w:rsidRDefault="00A457D8" w:rsidP="001F2E27">
      <w:r>
        <w:rPr>
          <w:rFonts w:hint="eastAsia"/>
        </w:rPr>
        <w:t>（</w:t>
      </w:r>
      <w:r w:rsidRPr="00310D0C">
        <w:rPr>
          <w:rFonts w:hint="eastAsia"/>
          <w:highlight w:val="yellow"/>
        </w:rPr>
        <w:t>注意步长为1和不为1的区别</w:t>
      </w:r>
      <w:r>
        <w:rPr>
          <w:rFonts w:hint="eastAsia"/>
        </w:rPr>
        <w:t>）</w:t>
      </w:r>
    </w:p>
    <w:p w14:paraId="1D2D4CA9" w14:textId="4BD2D042" w:rsidR="00E873C6" w:rsidRDefault="00E873C6" w:rsidP="001F2E27">
      <w:r>
        <w:rPr>
          <w:noProof/>
        </w:rPr>
        <w:drawing>
          <wp:inline distT="0" distB="0" distL="0" distR="0" wp14:anchorId="718C5E39" wp14:editId="6D3B0847">
            <wp:extent cx="5274310" cy="9855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EADF" w14:textId="4A897B2D" w:rsidR="00A457D8" w:rsidRPr="00F97C37" w:rsidRDefault="00F97C37" w:rsidP="00F97C37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F97C37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查询</w:t>
      </w:r>
    </w:p>
    <w:p w14:paraId="5A38F68A" w14:textId="2CAF9FE9" w:rsidR="008027F5" w:rsidRDefault="00F97C37" w:rsidP="001F2E27">
      <w:r>
        <w:rPr>
          <w:rFonts w:hint="eastAsia"/>
        </w:rPr>
        <w:t>for循环</w:t>
      </w:r>
    </w:p>
    <w:p w14:paraId="68966F6E" w14:textId="74E0B174" w:rsidR="00F97C37" w:rsidRDefault="00F97C37" w:rsidP="00F97C37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F97C37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F97C37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04-03(18)</w:t>
      </w:r>
    </w:p>
    <w:p w14:paraId="6B0493EB" w14:textId="1610979E" w:rsidR="00F97C37" w:rsidRDefault="00F97C37" w:rsidP="00F97C37">
      <w:r>
        <w:rPr>
          <w:rFonts w:hint="eastAsia"/>
        </w:rPr>
        <w:t>l</w:t>
      </w:r>
      <w:r>
        <w:t>en(list)  #</w:t>
      </w:r>
      <w:r>
        <w:rPr>
          <w:rFonts w:hint="eastAsia"/>
        </w:rPr>
        <w:t>长度</w:t>
      </w:r>
    </w:p>
    <w:p w14:paraId="15953AFA" w14:textId="72A4A1BF" w:rsidR="00F97C37" w:rsidRDefault="00F97C37" w:rsidP="00F97C37">
      <w:r>
        <w:rPr>
          <w:rFonts w:hint="eastAsia"/>
        </w:rPr>
        <w:t>c</w:t>
      </w:r>
      <w:r>
        <w:t>=</w:t>
      </w:r>
      <w:r>
        <w:rPr>
          <w:rFonts w:hint="eastAsia"/>
        </w:rPr>
        <w:t>list</w:t>
      </w:r>
      <w:r>
        <w:t>.</w:t>
      </w:r>
      <w:r>
        <w:rPr>
          <w:rFonts w:hint="eastAsia"/>
        </w:rPr>
        <w:t>count</w:t>
      </w:r>
      <w:r>
        <w:t>(“aa”)#</w:t>
      </w:r>
      <w:r>
        <w:rPr>
          <w:rFonts w:hint="eastAsia"/>
        </w:rPr>
        <w:t>返回aa出现的次数</w:t>
      </w:r>
    </w:p>
    <w:p w14:paraId="30DE1C97" w14:textId="1C0CB7A5" w:rsidR="00F97C37" w:rsidRDefault="00F97C37" w:rsidP="00F97C37">
      <w:r w:rsidRPr="008B02A7">
        <w:rPr>
          <w:rFonts w:hint="eastAsia"/>
          <w:highlight w:val="green"/>
        </w:rPr>
        <w:t>list</w:t>
      </w:r>
      <w:r w:rsidRPr="008B02A7">
        <w:rPr>
          <w:highlight w:val="green"/>
        </w:rPr>
        <w:t>.sort(reverse=True)</w:t>
      </w:r>
      <w:r w:rsidR="00114065" w:rsidRPr="008B02A7">
        <w:rPr>
          <w:highlight w:val="green"/>
        </w:rPr>
        <w:t>#</w:t>
      </w:r>
      <w:r w:rsidR="00114065" w:rsidRPr="008B02A7">
        <w:rPr>
          <w:rFonts w:hint="eastAsia"/>
          <w:highlight w:val="green"/>
        </w:rPr>
        <w:t>默认是从小到大排序，</w:t>
      </w:r>
      <w:r w:rsidR="008B02A7" w:rsidRPr="008B02A7">
        <w:rPr>
          <w:rFonts w:hint="eastAsia"/>
          <w:highlight w:val="green"/>
        </w:rPr>
        <w:t>reverse</w:t>
      </w:r>
      <w:r w:rsidR="008B02A7" w:rsidRPr="008B02A7">
        <w:rPr>
          <w:highlight w:val="green"/>
        </w:rPr>
        <w:t>=True</w:t>
      </w:r>
      <w:r w:rsidR="008B02A7" w:rsidRPr="008B02A7">
        <w:rPr>
          <w:rFonts w:hint="eastAsia"/>
          <w:highlight w:val="green"/>
        </w:rPr>
        <w:t>表示翻转</w:t>
      </w:r>
    </w:p>
    <w:p w14:paraId="567D4DDE" w14:textId="6718E28B" w:rsidR="0047583E" w:rsidRDefault="0047583E" w:rsidP="00F97C37">
      <w:r>
        <w:rPr>
          <w:rFonts w:hint="eastAsia"/>
        </w:rPr>
        <w:t>l</w:t>
      </w:r>
      <w:r>
        <w:t>ist.reverse()</w:t>
      </w:r>
      <w:r w:rsidR="00B25802">
        <w:rPr>
          <w:rFonts w:hint="eastAsia"/>
        </w:rPr>
        <w:t>翻转</w:t>
      </w:r>
    </w:p>
    <w:p w14:paraId="04B3B286" w14:textId="0F175744" w:rsidR="00B25802" w:rsidRPr="007D376A" w:rsidRDefault="00B25802" w:rsidP="007D376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列表的嵌套</w:t>
      </w:r>
    </w:p>
    <w:p w14:paraId="0D7B7E22" w14:textId="2F55BC00" w:rsidR="00B25802" w:rsidRDefault="00B25802" w:rsidP="00B25802">
      <w:r>
        <w:rPr>
          <w:rFonts w:hint="eastAsia"/>
        </w:rPr>
        <w:t>当成数组做</w:t>
      </w:r>
    </w:p>
    <w:p w14:paraId="180180EA" w14:textId="77777777" w:rsidR="00B25802" w:rsidRDefault="00B25802" w:rsidP="00B25802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B25802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B25802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04-04(19)</w:t>
      </w:r>
    </w:p>
    <w:p w14:paraId="08A27B1B" w14:textId="77777777" w:rsidR="00E62B51" w:rsidRPr="007D376A" w:rsidRDefault="00B25802" w:rsidP="007D376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元祖</w:t>
      </w:r>
    </w:p>
    <w:p w14:paraId="071A0852" w14:textId="0DF4EFDC" w:rsidR="00B25802" w:rsidRDefault="00B25802" w:rsidP="00B25802">
      <w:r>
        <w:rPr>
          <w:rFonts w:hint="eastAsia"/>
        </w:rPr>
        <w:t>俗称不可变的列表，又被称为只读列表（就把列表的方括号换成圆括号）</w:t>
      </w:r>
    </w:p>
    <w:p w14:paraId="4608DE3B" w14:textId="1F22DC97" w:rsidR="00E62B51" w:rsidRDefault="00E62B51" w:rsidP="00B25802">
      <w:bookmarkStart w:id="10" w:name="_Hlk533515668"/>
      <w:r w:rsidRPr="00E62B51">
        <w:rPr>
          <w:rFonts w:hint="eastAsia"/>
          <w:highlight w:val="magenta"/>
        </w:rPr>
        <w:t>元</w:t>
      </w:r>
      <w:proofErr w:type="gramStart"/>
      <w:r w:rsidRPr="00E62B51">
        <w:rPr>
          <w:rFonts w:hint="eastAsia"/>
          <w:highlight w:val="magenta"/>
        </w:rPr>
        <w:t>祖可以</w:t>
      </w:r>
      <w:proofErr w:type="gramEnd"/>
      <w:r w:rsidRPr="00E62B51">
        <w:rPr>
          <w:rFonts w:hint="eastAsia"/>
          <w:highlight w:val="magenta"/>
        </w:rPr>
        <w:t>查询，可以循环，可以切片，但就是不能改</w:t>
      </w:r>
    </w:p>
    <w:p w14:paraId="1386F457" w14:textId="5686E92D" w:rsidR="00B25802" w:rsidRPr="00B25802" w:rsidRDefault="00B25802" w:rsidP="00B25802">
      <w:pPr>
        <w:rPr>
          <w:highlight w:val="yellow"/>
        </w:rPr>
      </w:pPr>
      <w:r w:rsidRPr="00B25802">
        <w:rPr>
          <w:rFonts w:hint="eastAsia"/>
          <w:highlight w:val="yellow"/>
        </w:rPr>
        <w:t>坑：tu</w:t>
      </w:r>
      <w:r w:rsidRPr="00B25802">
        <w:rPr>
          <w:highlight w:val="yellow"/>
        </w:rPr>
        <w:t xml:space="preserve">=(108)  </w:t>
      </w:r>
      <w:r w:rsidRPr="00B25802">
        <w:rPr>
          <w:rFonts w:hint="eastAsia"/>
          <w:highlight w:val="yellow"/>
        </w:rPr>
        <w:t>这是个int</w:t>
      </w:r>
      <w:r>
        <w:rPr>
          <w:highlight w:val="yellow"/>
        </w:rPr>
        <w:t>(</w:t>
      </w:r>
      <w:r>
        <w:rPr>
          <w:rFonts w:hint="eastAsia"/>
          <w:highlight w:val="yellow"/>
        </w:rPr>
        <w:t>当元祖的个数少于一个需要加，</w:t>
      </w:r>
      <w:r w:rsidR="009D3EAC" w:rsidRPr="009D3EAC">
        <w:rPr>
          <w:rFonts w:hint="eastAsia"/>
          <w:highlight w:val="cyan"/>
        </w:rPr>
        <w:t>比如（tu</w:t>
      </w:r>
      <w:r w:rsidR="009D3EAC" w:rsidRPr="009D3EAC">
        <w:rPr>
          <w:highlight w:val="cyan"/>
        </w:rPr>
        <w:t>=(108</w:t>
      </w:r>
      <w:r w:rsidR="009D3EAC" w:rsidRPr="009D3EAC">
        <w:rPr>
          <w:rFonts w:hint="eastAsia"/>
          <w:highlight w:val="cyan"/>
        </w:rPr>
        <w:t>，</w:t>
      </w:r>
      <w:r w:rsidR="009D3EAC" w:rsidRPr="009D3EAC">
        <w:rPr>
          <w:highlight w:val="cyan"/>
        </w:rPr>
        <w:t>)</w:t>
      </w:r>
      <w:r w:rsidR="009D3EAC" w:rsidRPr="009D3EAC">
        <w:rPr>
          <w:rFonts w:hint="eastAsia"/>
          <w:highlight w:val="cyan"/>
        </w:rPr>
        <w:t>）</w:t>
      </w:r>
      <w:proofErr w:type="gramStart"/>
      <w:r>
        <w:rPr>
          <w:rFonts w:hint="eastAsia"/>
          <w:highlight w:val="yellow"/>
        </w:rPr>
        <w:t>空元祖这样</w:t>
      </w:r>
      <w:proofErr w:type="gramEnd"/>
      <w:r>
        <w:rPr>
          <w:rFonts w:hint="eastAsia"/>
          <w:highlight w:val="yellow"/>
        </w:rPr>
        <w:t>定义tu</w:t>
      </w:r>
      <w:r>
        <w:rPr>
          <w:highlight w:val="yellow"/>
        </w:rPr>
        <w:t>=tuple())</w:t>
      </w:r>
    </w:p>
    <w:bookmarkEnd w:id="10"/>
    <w:p w14:paraId="31928043" w14:textId="3EE38929" w:rsidR="00E62B51" w:rsidRPr="007D376A" w:rsidRDefault="00E62B51" w:rsidP="007D376A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lastRenderedPageBreak/>
        <w:t>查询</w:t>
      </w:r>
    </w:p>
    <w:p w14:paraId="091B4A45" w14:textId="1B629FA0" w:rsidR="00B25802" w:rsidRDefault="00E62B51" w:rsidP="00B25802">
      <w:r>
        <w:rPr>
          <w:rFonts w:ascii="Monaco" w:hAnsi="Monaco" w:cs="Monaco"/>
          <w:color w:val="333333"/>
          <w:kern w:val="0"/>
          <w:sz w:val="19"/>
          <w:szCs w:val="19"/>
        </w:rPr>
        <w:t>tu = (</w:t>
      </w:r>
      <w:r>
        <w:rPr>
          <w:rFonts w:ascii="Monaco" w:hAnsi="Monaco" w:cs="Monaco"/>
          <w:color w:val="6898BC"/>
          <w:kern w:val="0"/>
          <w:sz w:val="19"/>
          <w:szCs w:val="19"/>
        </w:rPr>
        <w:t>1</w:t>
      </w:r>
      <w:r>
        <w:rPr>
          <w:rFonts w:ascii="Monaco" w:hAnsi="Monaco" w:cs="Monaco"/>
          <w:color w:val="CD7832"/>
          <w:kern w:val="0"/>
          <w:sz w:val="19"/>
          <w:szCs w:val="19"/>
        </w:rPr>
        <w:t xml:space="preserve">, 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太⽩白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Monaco" w:hAnsi="Monaco" w:cs="Monaco"/>
          <w:color w:val="CD7832"/>
          <w:kern w:val="0"/>
          <w:sz w:val="19"/>
          <w:szCs w:val="19"/>
        </w:rPr>
        <w:t xml:space="preserve">, 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李李⽩白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Monaco" w:hAnsi="Monaco" w:cs="Monaco"/>
          <w:color w:val="CD7832"/>
          <w:kern w:val="0"/>
          <w:sz w:val="19"/>
          <w:szCs w:val="19"/>
        </w:rPr>
        <w:t xml:space="preserve">, 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太⿊黑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Monaco" w:hAnsi="Monaco" w:cs="Monaco"/>
          <w:color w:val="CD7832"/>
          <w:kern w:val="0"/>
          <w:sz w:val="19"/>
          <w:szCs w:val="19"/>
        </w:rPr>
        <w:t xml:space="preserve">, 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怎么⿊黑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Monaco" w:hAnsi="Monaco" w:cs="Monaco"/>
          <w:color w:val="333333"/>
          <w:kern w:val="0"/>
          <w:sz w:val="19"/>
          <w:szCs w:val="19"/>
        </w:rPr>
        <w:t>)</w:t>
      </w:r>
    </w:p>
    <w:p w14:paraId="04F732CF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8989C7"/>
          <w:kern w:val="0"/>
          <w:sz w:val="19"/>
          <w:szCs w:val="19"/>
        </w:rPr>
        <w:t>print</w:t>
      </w:r>
      <w:r>
        <w:rPr>
          <w:rFonts w:ascii="Monaco" w:hAnsi="Monaco" w:cs="Monaco"/>
          <w:color w:val="333333"/>
          <w:kern w:val="0"/>
          <w:sz w:val="19"/>
          <w:szCs w:val="19"/>
        </w:rPr>
        <w:t>(</w:t>
      </w:r>
      <w:proofErr w:type="gramStart"/>
      <w:r>
        <w:rPr>
          <w:rFonts w:ascii="Monaco" w:hAnsi="Monaco" w:cs="Monaco"/>
          <w:color w:val="333333"/>
          <w:kern w:val="0"/>
          <w:sz w:val="19"/>
          <w:szCs w:val="19"/>
        </w:rPr>
        <w:t>tu[</w:t>
      </w:r>
      <w:proofErr w:type="gramEnd"/>
      <w:r>
        <w:rPr>
          <w:rFonts w:ascii="Monaco" w:hAnsi="Monaco" w:cs="Monaco"/>
          <w:color w:val="6898BC"/>
          <w:kern w:val="0"/>
          <w:sz w:val="19"/>
          <w:szCs w:val="19"/>
        </w:rPr>
        <w:t>0</w:t>
      </w:r>
      <w:r>
        <w:rPr>
          <w:rFonts w:ascii="Monaco" w:hAnsi="Monaco" w:cs="Monaco"/>
          <w:color w:val="333333"/>
          <w:kern w:val="0"/>
          <w:sz w:val="19"/>
          <w:szCs w:val="19"/>
        </w:rPr>
        <w:t>])</w:t>
      </w:r>
    </w:p>
    <w:p w14:paraId="1A64D3AC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8989C7"/>
          <w:kern w:val="0"/>
          <w:sz w:val="19"/>
          <w:szCs w:val="19"/>
        </w:rPr>
        <w:t>print</w:t>
      </w:r>
      <w:r>
        <w:rPr>
          <w:rFonts w:ascii="Monaco" w:hAnsi="Monaco" w:cs="Monaco"/>
          <w:color w:val="333333"/>
          <w:kern w:val="0"/>
          <w:sz w:val="19"/>
          <w:szCs w:val="19"/>
        </w:rPr>
        <w:t>(tu[</w:t>
      </w:r>
      <w:r>
        <w:rPr>
          <w:rFonts w:ascii="Monaco" w:hAnsi="Monaco" w:cs="Monaco"/>
          <w:color w:val="6898BC"/>
          <w:kern w:val="0"/>
          <w:sz w:val="19"/>
          <w:szCs w:val="19"/>
        </w:rPr>
        <w:t>2</w:t>
      </w:r>
      <w:r>
        <w:rPr>
          <w:rFonts w:ascii="Monaco" w:hAnsi="Monaco" w:cs="Monaco"/>
          <w:color w:val="333333"/>
          <w:kern w:val="0"/>
          <w:sz w:val="19"/>
          <w:szCs w:val="19"/>
        </w:rPr>
        <w:t>])</w:t>
      </w:r>
    </w:p>
    <w:p w14:paraId="698C1B22" w14:textId="77777777" w:rsidR="00E62B51" w:rsidRPr="007D376A" w:rsidRDefault="00E62B51" w:rsidP="007D376A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切片</w:t>
      </w:r>
    </w:p>
    <w:p w14:paraId="29193A6B" w14:textId="3EF9D7AB" w:rsidR="00E62B51" w:rsidRDefault="00E62B51" w:rsidP="00E62B51">
      <w:pPr>
        <w:autoSpaceDE w:val="0"/>
        <w:autoSpaceDN w:val="0"/>
        <w:adjustRightInd w:val="0"/>
        <w:jc w:val="left"/>
        <w:rPr>
          <w:rFonts w:ascii="PingFangSC-Regular" w:hAnsi="Monaco" w:cs="PingFangSC-Regular"/>
          <w:color w:val="818181"/>
          <w:kern w:val="0"/>
          <w:sz w:val="19"/>
          <w:szCs w:val="19"/>
        </w:rPr>
      </w:pPr>
      <w:r>
        <w:rPr>
          <w:rFonts w:ascii="Monaco" w:hAnsi="Monaco" w:cs="Monaco"/>
          <w:color w:val="8989C7"/>
          <w:kern w:val="0"/>
          <w:sz w:val="19"/>
          <w:szCs w:val="19"/>
        </w:rPr>
        <w:t>print</w:t>
      </w:r>
      <w:r>
        <w:rPr>
          <w:rFonts w:ascii="Monaco" w:hAnsi="Monaco" w:cs="Monaco"/>
          <w:color w:val="333333"/>
          <w:kern w:val="0"/>
          <w:sz w:val="19"/>
          <w:szCs w:val="19"/>
        </w:rPr>
        <w:t>(tu[</w:t>
      </w:r>
      <w:r>
        <w:rPr>
          <w:rFonts w:ascii="Monaco" w:hAnsi="Monaco" w:cs="Monaco"/>
          <w:color w:val="6898BC"/>
          <w:kern w:val="0"/>
          <w:sz w:val="19"/>
          <w:szCs w:val="19"/>
        </w:rPr>
        <w:t>2</w:t>
      </w:r>
      <w:r>
        <w:rPr>
          <w:rFonts w:ascii="Monaco" w:hAnsi="Monaco" w:cs="Monaco"/>
          <w:color w:val="333333"/>
          <w:kern w:val="0"/>
          <w:sz w:val="19"/>
          <w:szCs w:val="19"/>
        </w:rPr>
        <w:t>:</w:t>
      </w:r>
      <w:r>
        <w:rPr>
          <w:rFonts w:ascii="Monaco" w:hAnsi="Monaco" w:cs="Monaco"/>
          <w:color w:val="6898BC"/>
          <w:kern w:val="0"/>
          <w:sz w:val="19"/>
          <w:szCs w:val="19"/>
        </w:rPr>
        <w:t>5</w:t>
      </w:r>
      <w:r>
        <w:rPr>
          <w:rFonts w:ascii="Monaco" w:hAnsi="Monaco" w:cs="Monaco"/>
          <w:color w:val="333333"/>
          <w:kern w:val="0"/>
          <w:sz w:val="19"/>
          <w:szCs w:val="19"/>
        </w:rPr>
        <w:t xml:space="preserve">]) </w:t>
      </w:r>
      <w:r>
        <w:rPr>
          <w:rFonts w:ascii="Monaco" w:hAnsi="Monaco" w:cs="Monaco"/>
          <w:color w:val="818181"/>
          <w:kern w:val="0"/>
          <w:sz w:val="19"/>
          <w:szCs w:val="19"/>
        </w:rPr>
        <w:t xml:space="preserve"># </w:t>
      </w:r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切⽚片之后还是元组</w:t>
      </w:r>
    </w:p>
    <w:p w14:paraId="11D39FAE" w14:textId="203682E8" w:rsidR="00E62B51" w:rsidRPr="007D376A" w:rsidRDefault="00E62B51" w:rsidP="007D376A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循环</w:t>
      </w:r>
    </w:p>
    <w:p w14:paraId="47E2EB1A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PingFangSC-Regular" w:eastAsia="PingFangSC-Regular" w:hAnsi="Monaco" w:cs="PingFangSC-Regular"/>
          <w:color w:val="818181"/>
          <w:kern w:val="0"/>
          <w:sz w:val="19"/>
          <w:szCs w:val="19"/>
        </w:rPr>
      </w:pPr>
      <w:r>
        <w:rPr>
          <w:rFonts w:ascii="Monaco" w:hAnsi="Monaco" w:cs="Monaco"/>
          <w:color w:val="818181"/>
          <w:kern w:val="0"/>
          <w:sz w:val="19"/>
          <w:szCs w:val="19"/>
        </w:rPr>
        <w:t># for</w:t>
      </w:r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循环遍历元组</w:t>
      </w:r>
    </w:p>
    <w:p w14:paraId="67621464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CD7832"/>
          <w:kern w:val="0"/>
          <w:sz w:val="19"/>
          <w:szCs w:val="19"/>
        </w:rPr>
        <w:t xml:space="preserve">for </w:t>
      </w:r>
      <w:r>
        <w:rPr>
          <w:rFonts w:ascii="Monaco" w:hAnsi="Monaco" w:cs="Monaco"/>
          <w:color w:val="333333"/>
          <w:kern w:val="0"/>
          <w:sz w:val="19"/>
          <w:szCs w:val="19"/>
        </w:rPr>
        <w:t xml:space="preserve">el </w:t>
      </w:r>
      <w:r>
        <w:rPr>
          <w:rFonts w:ascii="Monaco" w:hAnsi="Monaco" w:cs="Monaco"/>
          <w:color w:val="CD7832"/>
          <w:kern w:val="0"/>
          <w:sz w:val="19"/>
          <w:szCs w:val="19"/>
        </w:rPr>
        <w:t xml:space="preserve">in </w:t>
      </w:r>
      <w:r>
        <w:rPr>
          <w:rFonts w:ascii="Monaco" w:hAnsi="Monaco" w:cs="Monaco"/>
          <w:color w:val="333333"/>
          <w:kern w:val="0"/>
          <w:sz w:val="19"/>
          <w:szCs w:val="19"/>
        </w:rPr>
        <w:t>tu:</w:t>
      </w:r>
    </w:p>
    <w:p w14:paraId="62642723" w14:textId="5C59666A" w:rsidR="00B25802" w:rsidRDefault="00E62B51" w:rsidP="00E62B51">
      <w:pPr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8989C7"/>
          <w:kern w:val="0"/>
          <w:sz w:val="19"/>
          <w:szCs w:val="19"/>
        </w:rPr>
        <w:t>print</w:t>
      </w:r>
      <w:r>
        <w:rPr>
          <w:rFonts w:ascii="Monaco" w:hAnsi="Monaco" w:cs="Monaco"/>
          <w:color w:val="333333"/>
          <w:kern w:val="0"/>
          <w:sz w:val="19"/>
          <w:szCs w:val="19"/>
        </w:rPr>
        <w:t>(el)</w:t>
      </w:r>
    </w:p>
    <w:p w14:paraId="6CBAE5C5" w14:textId="757D82AE" w:rsidR="00E62B51" w:rsidRPr="007D376A" w:rsidRDefault="00E62B51" w:rsidP="007D376A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修改的特殊情况</w:t>
      </w:r>
    </w:p>
    <w:p w14:paraId="55E24CC7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PingFangSC-Regular" w:eastAsia="PingFangSC-Regular" w:hAnsi="Monaco" w:cs="PingFangSC-Regular"/>
          <w:color w:val="818181"/>
          <w:kern w:val="0"/>
          <w:sz w:val="19"/>
          <w:szCs w:val="19"/>
        </w:rPr>
      </w:pPr>
      <w:r>
        <w:rPr>
          <w:rFonts w:ascii="Monaco" w:hAnsi="Monaco" w:cs="Monaco"/>
          <w:color w:val="818181"/>
          <w:kern w:val="0"/>
          <w:sz w:val="19"/>
          <w:szCs w:val="19"/>
        </w:rPr>
        <w:t xml:space="preserve"># </w:t>
      </w:r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尝试修改元组</w:t>
      </w:r>
    </w:p>
    <w:p w14:paraId="65A8571E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Monaco" w:hAnsi="Monaco" w:cs="Monaco"/>
          <w:color w:val="818181"/>
          <w:kern w:val="0"/>
          <w:sz w:val="19"/>
          <w:szCs w:val="19"/>
        </w:rPr>
      </w:pPr>
      <w:bookmarkStart w:id="11" w:name="_Hlk533516316"/>
      <w:r>
        <w:rPr>
          <w:rFonts w:ascii="Monaco" w:hAnsi="Monaco" w:cs="Monaco"/>
          <w:color w:val="818181"/>
          <w:kern w:val="0"/>
          <w:sz w:val="19"/>
          <w:szCs w:val="19"/>
        </w:rPr>
        <w:t># tu[1] = "</w:t>
      </w:r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⻢马⻁</w:t>
      </w:r>
      <w:proofErr w:type="gramStart"/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虎疼</w:t>
      </w:r>
      <w:proofErr w:type="gramEnd"/>
      <w:r>
        <w:rPr>
          <w:rFonts w:ascii="Monaco" w:hAnsi="Monaco" w:cs="Monaco"/>
          <w:color w:val="818181"/>
          <w:kern w:val="0"/>
          <w:sz w:val="19"/>
          <w:szCs w:val="19"/>
        </w:rPr>
        <w:t xml:space="preserve">" # </w:t>
      </w:r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报错</w:t>
      </w:r>
      <w:r>
        <w:rPr>
          <w:rFonts w:ascii="PingFangSC-Regular" w:eastAsia="PingFangSC-Regular" w:hAnsi="Monaco" w:cs="PingFangSC-Regular"/>
          <w:color w:val="818181"/>
          <w:kern w:val="0"/>
          <w:sz w:val="19"/>
          <w:szCs w:val="19"/>
        </w:rPr>
        <w:t xml:space="preserve"> </w:t>
      </w:r>
      <w:r>
        <w:rPr>
          <w:rFonts w:ascii="Monaco" w:hAnsi="Monaco" w:cs="Monaco"/>
          <w:color w:val="818181"/>
          <w:kern w:val="0"/>
          <w:sz w:val="19"/>
          <w:szCs w:val="19"/>
        </w:rPr>
        <w:t>'tuple' object does not support item assignment</w:t>
      </w:r>
    </w:p>
    <w:p w14:paraId="0622F829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333333"/>
          <w:kern w:val="0"/>
          <w:sz w:val="19"/>
          <w:szCs w:val="19"/>
        </w:rPr>
        <w:t>tu = (</w:t>
      </w:r>
      <w:r>
        <w:rPr>
          <w:rFonts w:ascii="Monaco" w:hAnsi="Monaco" w:cs="Monaco"/>
          <w:color w:val="6898BC"/>
          <w:kern w:val="0"/>
          <w:sz w:val="19"/>
          <w:szCs w:val="19"/>
        </w:rPr>
        <w:t>1</w:t>
      </w:r>
      <w:r>
        <w:rPr>
          <w:rFonts w:ascii="Monaco" w:hAnsi="Monaco" w:cs="Monaco"/>
          <w:color w:val="CD7832"/>
          <w:kern w:val="0"/>
          <w:sz w:val="19"/>
          <w:szCs w:val="19"/>
        </w:rPr>
        <w:t xml:space="preserve">, 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哈哈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Monaco" w:hAnsi="Monaco" w:cs="Monaco"/>
          <w:color w:val="CD7832"/>
          <w:kern w:val="0"/>
          <w:sz w:val="19"/>
          <w:szCs w:val="19"/>
        </w:rPr>
        <w:t xml:space="preserve">, </w:t>
      </w:r>
      <w:r>
        <w:rPr>
          <w:rFonts w:ascii="Monaco" w:hAnsi="Monaco" w:cs="Monaco"/>
          <w:color w:val="333333"/>
          <w:kern w:val="0"/>
          <w:sz w:val="19"/>
          <w:szCs w:val="19"/>
        </w:rPr>
        <w:t>[]</w:t>
      </w:r>
      <w:r>
        <w:rPr>
          <w:rFonts w:ascii="Monaco" w:hAnsi="Monaco" w:cs="Monaco"/>
          <w:color w:val="CD7832"/>
          <w:kern w:val="0"/>
          <w:sz w:val="19"/>
          <w:szCs w:val="19"/>
        </w:rPr>
        <w:t xml:space="preserve">, 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呵呵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Monaco" w:hAnsi="Monaco" w:cs="Monaco"/>
          <w:color w:val="333333"/>
          <w:kern w:val="0"/>
          <w:sz w:val="19"/>
          <w:szCs w:val="19"/>
        </w:rPr>
        <w:t>)</w:t>
      </w:r>
    </w:p>
    <w:p w14:paraId="069703B5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PingFangSC-Regular" w:eastAsia="PingFangSC-Regular" w:hAnsi="Monaco" w:cs="PingFangSC-Regular"/>
          <w:color w:val="818181"/>
          <w:kern w:val="0"/>
          <w:sz w:val="19"/>
          <w:szCs w:val="19"/>
        </w:rPr>
      </w:pPr>
      <w:r>
        <w:rPr>
          <w:rFonts w:ascii="Monaco" w:hAnsi="Monaco" w:cs="Monaco"/>
          <w:color w:val="818181"/>
          <w:kern w:val="0"/>
          <w:sz w:val="19"/>
          <w:szCs w:val="19"/>
        </w:rPr>
        <w:t xml:space="preserve"># tu[2] = ["fdsaf"] # </w:t>
      </w:r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这么改不不⾏行行</w:t>
      </w:r>
    </w:p>
    <w:p w14:paraId="6A75DCD1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PingFangSC-Regular" w:eastAsia="PingFangSC-Regular" w:hAnsi="Monaco" w:cs="PingFangSC-Regular"/>
          <w:color w:val="818181"/>
          <w:kern w:val="0"/>
          <w:sz w:val="19"/>
          <w:szCs w:val="19"/>
        </w:rPr>
      </w:pPr>
      <w:r>
        <w:rPr>
          <w:rFonts w:ascii="Monaco" w:hAnsi="Monaco" w:cs="Monaco"/>
          <w:color w:val="333333"/>
          <w:kern w:val="0"/>
          <w:sz w:val="19"/>
          <w:szCs w:val="19"/>
        </w:rPr>
        <w:t>tu[</w:t>
      </w:r>
      <w:r>
        <w:rPr>
          <w:rFonts w:ascii="Monaco" w:hAnsi="Monaco" w:cs="Monaco"/>
          <w:color w:val="6898BC"/>
          <w:kern w:val="0"/>
          <w:sz w:val="19"/>
          <w:szCs w:val="19"/>
        </w:rPr>
        <w:t>2</w:t>
      </w:r>
      <w:r>
        <w:rPr>
          <w:rFonts w:ascii="Monaco" w:hAnsi="Monaco" w:cs="Monaco"/>
          <w:color w:val="333333"/>
          <w:kern w:val="0"/>
          <w:sz w:val="19"/>
          <w:szCs w:val="19"/>
        </w:rPr>
        <w:t>].append(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麻花藤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Monaco" w:hAnsi="Monaco" w:cs="Monaco"/>
          <w:color w:val="333333"/>
          <w:kern w:val="0"/>
          <w:sz w:val="19"/>
          <w:szCs w:val="19"/>
        </w:rPr>
        <w:t xml:space="preserve">) </w:t>
      </w:r>
      <w:r>
        <w:rPr>
          <w:rFonts w:ascii="Monaco" w:hAnsi="Monaco" w:cs="Monaco"/>
          <w:color w:val="818181"/>
          <w:kern w:val="0"/>
          <w:sz w:val="19"/>
          <w:szCs w:val="19"/>
        </w:rPr>
        <w:t xml:space="preserve"># </w:t>
      </w:r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可以改了了</w:t>
      </w:r>
      <w:r>
        <w:rPr>
          <w:rFonts w:ascii="Monaco" w:hAnsi="Monaco" w:cs="Monaco"/>
          <w:color w:val="818181"/>
          <w:kern w:val="0"/>
          <w:sz w:val="19"/>
          <w:szCs w:val="19"/>
        </w:rPr>
        <w:t xml:space="preserve">. </w:t>
      </w:r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没报错</w:t>
      </w:r>
    </w:p>
    <w:p w14:paraId="46A52241" w14:textId="77777777" w:rsidR="00E62B51" w:rsidRDefault="00E62B51" w:rsidP="00E62B51">
      <w:pPr>
        <w:autoSpaceDE w:val="0"/>
        <w:autoSpaceDN w:val="0"/>
        <w:adjustRightInd w:val="0"/>
        <w:jc w:val="left"/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333333"/>
          <w:kern w:val="0"/>
          <w:sz w:val="19"/>
          <w:szCs w:val="19"/>
        </w:rPr>
        <w:t>tu[</w:t>
      </w:r>
      <w:r>
        <w:rPr>
          <w:rFonts w:ascii="Monaco" w:hAnsi="Monaco" w:cs="Monaco"/>
          <w:color w:val="6898BC"/>
          <w:kern w:val="0"/>
          <w:sz w:val="19"/>
          <w:szCs w:val="19"/>
        </w:rPr>
        <w:t>2</w:t>
      </w:r>
      <w:r>
        <w:rPr>
          <w:rFonts w:ascii="Monaco" w:hAnsi="Monaco" w:cs="Monaco"/>
          <w:color w:val="333333"/>
          <w:kern w:val="0"/>
          <w:sz w:val="19"/>
          <w:szCs w:val="19"/>
        </w:rPr>
        <w:t>].append(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王剑林林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Monaco" w:hAnsi="Monaco" w:cs="Monaco"/>
          <w:color w:val="333333"/>
          <w:kern w:val="0"/>
          <w:sz w:val="19"/>
          <w:szCs w:val="19"/>
        </w:rPr>
        <w:t>)</w:t>
      </w:r>
    </w:p>
    <w:p w14:paraId="6B0B3390" w14:textId="0DBDD276" w:rsidR="00E62B51" w:rsidRDefault="00E62B51" w:rsidP="00E62B51">
      <w:pPr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8989C7"/>
          <w:kern w:val="0"/>
          <w:sz w:val="19"/>
          <w:szCs w:val="19"/>
        </w:rPr>
        <w:t>print</w:t>
      </w:r>
      <w:r>
        <w:rPr>
          <w:rFonts w:ascii="Monaco" w:hAnsi="Monaco" w:cs="Monaco"/>
          <w:color w:val="333333"/>
          <w:kern w:val="0"/>
          <w:sz w:val="19"/>
          <w:szCs w:val="19"/>
        </w:rPr>
        <w:t>(tu)</w:t>
      </w:r>
    </w:p>
    <w:p w14:paraId="463FAED1" w14:textId="42D64C25" w:rsidR="00E62B51" w:rsidRDefault="00E62B51" w:rsidP="00E62B51">
      <w:r>
        <w:rPr>
          <w:rFonts w:hint="eastAsia"/>
        </w:rPr>
        <w:t>总结：</w:t>
      </w:r>
      <w:r w:rsidRPr="009D3EAC">
        <w:rPr>
          <w:rFonts w:hint="eastAsia"/>
          <w:highlight w:val="cyan"/>
        </w:rPr>
        <w:t>这里元祖的不可变的意思是子元素不可变，而子元素内部的子元素是可以变得，这取决于子元素是否是可变对象</w:t>
      </w:r>
    </w:p>
    <w:bookmarkEnd w:id="11"/>
    <w:p w14:paraId="3233FF7C" w14:textId="1AC0531F" w:rsidR="001A68F1" w:rsidRPr="007D376A" w:rsidRDefault="001A68F1" w:rsidP="007D376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range</w:t>
      </w:r>
    </w:p>
    <w:p w14:paraId="5F419996" w14:textId="017DF799" w:rsidR="001A68F1" w:rsidRDefault="001A68F1" w:rsidP="001A68F1">
      <w:proofErr w:type="gramStart"/>
      <w:r>
        <w:rPr>
          <w:rFonts w:hint="eastAsia"/>
        </w:rPr>
        <w:lastRenderedPageBreak/>
        <w:t>r</w:t>
      </w:r>
      <w:r>
        <w:t>ange(</w:t>
      </w:r>
      <w:proofErr w:type="gramEnd"/>
      <w:r>
        <w:t>10)</w:t>
      </w:r>
    </w:p>
    <w:p w14:paraId="58906127" w14:textId="125324CC" w:rsidR="001A68F1" w:rsidRDefault="001A68F1" w:rsidP="001A68F1">
      <w:r>
        <w:t>range(1,10,2)</w:t>
      </w:r>
    </w:p>
    <w:p w14:paraId="1AB75B3C" w14:textId="75229187" w:rsidR="001A68F1" w:rsidRDefault="001A68F1" w:rsidP="001A68F1">
      <w:r>
        <w:t>range(10,1,-2)#</w:t>
      </w:r>
      <w:r>
        <w:rPr>
          <w:rFonts w:hint="eastAsia"/>
        </w:rPr>
        <w:t>和切片一样</w:t>
      </w:r>
    </w:p>
    <w:p w14:paraId="4A35F090" w14:textId="7837F618" w:rsidR="001A68F1" w:rsidRDefault="003C5C7D" w:rsidP="003C5C7D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3C5C7D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3C5C7D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05-01(20)</w:t>
      </w:r>
    </w:p>
    <w:p w14:paraId="15E8E0AC" w14:textId="615706EB" w:rsidR="003C5C7D" w:rsidRPr="007D376A" w:rsidRDefault="00255BE1" w:rsidP="007D376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作业</w:t>
      </w:r>
    </w:p>
    <w:p w14:paraId="62B150BE" w14:textId="48173B21" w:rsidR="00255BE1" w:rsidRPr="00B130ED" w:rsidRDefault="00B130ED" w:rsidP="00B130ED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B130ED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B130ED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05-02(21)</w:t>
      </w:r>
    </w:p>
    <w:p w14:paraId="3E443EF3" w14:textId="26D37451" w:rsidR="00B130ED" w:rsidRPr="007D376A" w:rsidRDefault="00B130ED" w:rsidP="007D376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作业</w:t>
      </w: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2</w:t>
      </w:r>
    </w:p>
    <w:p w14:paraId="3250D6B0" w14:textId="4C4F5E4F" w:rsidR="00255BE1" w:rsidRDefault="00A40DBB" w:rsidP="003C5C7D">
      <w:r>
        <w:rPr>
          <w:rFonts w:hint="eastAsia"/>
        </w:rPr>
        <w:t>type</w:t>
      </w:r>
      <w:r>
        <w:t>(e)==list</w:t>
      </w:r>
      <w:r>
        <w:rPr>
          <w:rFonts w:hint="eastAsia"/>
        </w:rPr>
        <w:t>#判断元素类型</w:t>
      </w:r>
    </w:p>
    <w:p w14:paraId="61A4FEED" w14:textId="11D4A54A" w:rsidR="00D3046A" w:rsidRPr="00A40DBB" w:rsidRDefault="00A40DBB" w:rsidP="00A40DBB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40DB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A40DBB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05-03(22)</w:t>
      </w:r>
      <w:r w:rsidR="00D3046A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(</w:t>
      </w:r>
      <w:r w:rsidR="00D3046A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字典的增删该查</w:t>
      </w:r>
      <w:r w:rsidR="00D3046A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243C8021" w14:textId="011C5E7A" w:rsidR="00255BE1" w:rsidRDefault="00D3046A" w:rsidP="003C5C7D">
      <w:r>
        <w:rPr>
          <w:rFonts w:hint="eastAsia"/>
        </w:rPr>
        <w:t>字典（dict）是python中唯一的一个映射类型，他是以{}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起来的键值对组成。</w:t>
      </w:r>
    </w:p>
    <w:p w14:paraId="38612C5D" w14:textId="466C2BE6" w:rsidR="00D3046A" w:rsidRDefault="00D3046A" w:rsidP="003C5C7D">
      <w:r>
        <w:rPr>
          <w:rFonts w:hint="eastAsia"/>
        </w:rPr>
        <w:t>在dict中key是唯一的，在保存的时候根据key来计算一个内存地址。</w:t>
      </w:r>
    </w:p>
    <w:p w14:paraId="3EDCE395" w14:textId="22D2F7B9" w:rsidR="00D3046A" w:rsidRDefault="00D3046A" w:rsidP="003C5C7D">
      <w:proofErr w:type="gramStart"/>
      <w:r w:rsidRPr="00D3046A">
        <w:rPr>
          <w:rFonts w:hint="eastAsia"/>
          <w:highlight w:val="yellow"/>
        </w:rPr>
        <w:t>可哈希</w:t>
      </w:r>
      <w:proofErr w:type="gramEnd"/>
      <w:r w:rsidRPr="00D3046A">
        <w:rPr>
          <w:rFonts w:hint="eastAsia"/>
          <w:highlight w:val="yellow"/>
        </w:rPr>
        <w:t>意味着是不变的，可以改变的都是不可哈希的</w:t>
      </w:r>
    </w:p>
    <w:p w14:paraId="127649B4" w14:textId="6637956D" w:rsidR="00D3046A" w:rsidRDefault="00D3046A" w:rsidP="003C5C7D">
      <w:r>
        <w:t>{key1:value1,key2:value2}</w:t>
      </w:r>
      <w:r>
        <w:rPr>
          <w:rFonts w:hint="eastAsia"/>
        </w:rPr>
        <w:t>key</w:t>
      </w:r>
      <w:r w:rsidRPr="00D3046A">
        <w:rPr>
          <w:rFonts w:hint="eastAsia"/>
          <w:highlight w:val="yellow"/>
        </w:rPr>
        <w:t>可字符串可int</w:t>
      </w:r>
    </w:p>
    <w:p w14:paraId="3283B8AA" w14:textId="2EEE021E" w:rsidR="00255BE1" w:rsidRDefault="0078083C" w:rsidP="003C5C7D">
      <w:pPr>
        <w:rPr>
          <w:highlight w:val="magenta"/>
        </w:rPr>
      </w:pPr>
      <w:r w:rsidRPr="0078083C">
        <w:rPr>
          <w:rFonts w:hint="eastAsia"/>
          <w:highlight w:val="magenta"/>
        </w:rPr>
        <w:t>k</w:t>
      </w:r>
      <w:r w:rsidRPr="0078083C">
        <w:rPr>
          <w:highlight w:val="magenta"/>
        </w:rPr>
        <w:t>ey</w:t>
      </w:r>
      <w:r w:rsidRPr="0078083C">
        <w:rPr>
          <w:rFonts w:hint="eastAsia"/>
          <w:highlight w:val="magenta"/>
        </w:rPr>
        <w:t>可以是数字，bool，字符串，元祖</w:t>
      </w:r>
      <w:r w:rsidR="00EF371A">
        <w:rPr>
          <w:rFonts w:hint="eastAsia"/>
          <w:highlight w:val="magenta"/>
        </w:rPr>
        <w:t>(</w:t>
      </w:r>
      <w:proofErr w:type="gramStart"/>
      <w:r w:rsidR="00EF371A" w:rsidRPr="00EF371A">
        <w:rPr>
          <w:rFonts w:hint="eastAsia"/>
          <w:highlight w:val="cyan"/>
        </w:rPr>
        <w:t>此处没有</w:t>
      </w:r>
      <w:proofErr w:type="gramEnd"/>
      <w:r w:rsidR="00EF371A" w:rsidRPr="00EF371A">
        <w:rPr>
          <w:rFonts w:hint="eastAsia"/>
          <w:highlight w:val="cyan"/>
        </w:rPr>
        <w:t>说a</w:t>
      </w:r>
      <w:r w:rsidR="00EF371A" w:rsidRPr="00EF371A">
        <w:rPr>
          <w:highlight w:val="cyan"/>
        </w:rPr>
        <w:t>.b.c.d</w:t>
      </w:r>
      <w:r w:rsidR="00EF371A" w:rsidRPr="00EF371A">
        <w:rPr>
          <w:rFonts w:hint="eastAsia"/>
          <w:highlight w:val="cyan"/>
        </w:rPr>
        <w:t>可以作为key</w:t>
      </w:r>
      <w:r w:rsidR="00EF371A">
        <w:rPr>
          <w:highlight w:val="magenta"/>
        </w:rPr>
        <w:t>)</w:t>
      </w:r>
    </w:p>
    <w:p w14:paraId="7BD4162E" w14:textId="146F1C73" w:rsidR="008B02A7" w:rsidRPr="0078083C" w:rsidRDefault="008B02A7" w:rsidP="003C5C7D">
      <w:pPr>
        <w:rPr>
          <w:highlight w:val="magenta"/>
        </w:rPr>
      </w:pPr>
      <w:r>
        <w:rPr>
          <w:noProof/>
        </w:rPr>
        <w:drawing>
          <wp:inline distT="0" distB="0" distL="0" distR="0" wp14:anchorId="05A32FDD" wp14:editId="606FDAB8">
            <wp:extent cx="1257143" cy="752381"/>
            <wp:effectExtent l="0" t="0" r="63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5714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BA68" w14:textId="334EC853" w:rsidR="0078083C" w:rsidRDefault="0078083C" w:rsidP="003C5C7D">
      <w:r w:rsidRPr="0078083C">
        <w:rPr>
          <w:rFonts w:hint="eastAsia"/>
          <w:highlight w:val="magenta"/>
        </w:rPr>
        <w:t>key不可</w:t>
      </w:r>
      <w:r w:rsidR="00EC6A54">
        <w:rPr>
          <w:rFonts w:hint="eastAsia"/>
          <w:highlight w:val="magenta"/>
        </w:rPr>
        <w:t>以是</w:t>
      </w:r>
      <w:r w:rsidRPr="0078083C">
        <w:rPr>
          <w:rFonts w:hint="eastAsia"/>
          <w:highlight w:val="magenta"/>
        </w:rPr>
        <w:t>list</w:t>
      </w:r>
      <w:r w:rsidRPr="0078083C">
        <w:rPr>
          <w:highlight w:val="magenta"/>
        </w:rPr>
        <w:t>,dict,set</w:t>
      </w:r>
    </w:p>
    <w:p w14:paraId="46875E54" w14:textId="60ECA2D7" w:rsidR="0078083C" w:rsidRPr="007D376A" w:rsidRDefault="0078083C" w:rsidP="007D376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字典的相关操作</w:t>
      </w:r>
    </w:p>
    <w:p w14:paraId="712FF250" w14:textId="7C301D54" w:rsidR="0078083C" w:rsidRPr="007D376A" w:rsidRDefault="0078083C" w:rsidP="007D376A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增加</w:t>
      </w:r>
    </w:p>
    <w:p w14:paraId="55892213" w14:textId="048BDA1F" w:rsidR="00255BE1" w:rsidRDefault="0078083C" w:rsidP="003C5C7D">
      <w:r>
        <w:rPr>
          <w:rFonts w:hint="eastAsia"/>
        </w:rPr>
        <w:t>dict</w:t>
      </w:r>
      <w:r>
        <w:t>[“</w:t>
      </w:r>
      <w:r>
        <w:rPr>
          <w:rFonts w:hint="eastAsia"/>
        </w:rPr>
        <w:t>a</w:t>
      </w:r>
      <w:r>
        <w:t>”]=</w:t>
      </w:r>
      <w:proofErr w:type="gramStart"/>
      <w:r>
        <w:t>”</w:t>
      </w:r>
      <w:proofErr w:type="gramEnd"/>
      <w:r>
        <w:t>a”#</w:t>
      </w:r>
      <w:r>
        <w:rPr>
          <w:rFonts w:hint="eastAsia"/>
        </w:rPr>
        <w:t xml:space="preserve">赋值操作 </w:t>
      </w:r>
      <w:r>
        <w:t xml:space="preserve"> </w:t>
      </w:r>
      <w:r>
        <w:rPr>
          <w:rFonts w:hint="eastAsia"/>
        </w:rPr>
        <w:t>key可以重复</w:t>
      </w:r>
      <w:r w:rsidR="00682749">
        <w:rPr>
          <w:rFonts w:hint="eastAsia"/>
        </w:rPr>
        <w:t>，重复会替换原来的数据</w:t>
      </w:r>
    </w:p>
    <w:p w14:paraId="2C84264D" w14:textId="4D0FCE2F" w:rsidR="0078083C" w:rsidRDefault="001134E1" w:rsidP="003C5C7D">
      <w:r>
        <w:t>ret=</w:t>
      </w:r>
      <w:r w:rsidR="0078083C">
        <w:rPr>
          <w:rFonts w:hint="eastAsia"/>
        </w:rPr>
        <w:t>dict</w:t>
      </w:r>
      <w:r w:rsidR="0078083C">
        <w:t>.setdefault(“</w:t>
      </w:r>
      <w:r w:rsidR="0078083C">
        <w:rPr>
          <w:rFonts w:hint="eastAsia"/>
        </w:rPr>
        <w:t>马融</w:t>
      </w:r>
      <w:r w:rsidR="0078083C">
        <w:t>”</w:t>
      </w:r>
      <w:r w:rsidR="0078083C">
        <w:rPr>
          <w:rFonts w:hint="eastAsia"/>
        </w:rPr>
        <w:t>，“aa”</w:t>
      </w:r>
      <w:r w:rsidR="0078083C">
        <w:t>)#</w:t>
      </w:r>
      <w:r w:rsidR="0078083C" w:rsidRPr="001134E1">
        <w:rPr>
          <w:rFonts w:hint="eastAsia"/>
          <w:highlight w:val="yellow"/>
        </w:rPr>
        <w:t>添加操作，key不可以重复（注意两者区别）</w:t>
      </w:r>
      <w:r>
        <w:rPr>
          <w:rFonts w:hint="eastAsia"/>
          <w:highlight w:val="yellow"/>
        </w:rPr>
        <w:t>,会返回value</w:t>
      </w:r>
      <w:r>
        <w:rPr>
          <w:highlight w:val="yellow"/>
        </w:rPr>
        <w:t>(</w:t>
      </w:r>
      <w:r>
        <w:rPr>
          <w:rFonts w:hint="eastAsia"/>
          <w:highlight w:val="yellow"/>
        </w:rPr>
        <w:t xml:space="preserve">两个执行步骤 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 xml:space="preserve">首先判断字典有没有key，如果没有执行新增 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然后用这个key去字典查询，返回查到的结果</w:t>
      </w:r>
      <w:r w:rsidR="009710CB">
        <w:rPr>
          <w:rFonts w:hint="eastAsia"/>
          <w:highlight w:val="yellow"/>
        </w:rPr>
        <w:t>（</w:t>
      </w:r>
      <w:r w:rsidR="009710CB" w:rsidRPr="009710CB">
        <w:rPr>
          <w:rFonts w:hint="eastAsia"/>
          <w:highlight w:val="magenta"/>
        </w:rPr>
        <w:t>返回的是查询的结果，不是给的默认值aa</w:t>
      </w:r>
      <w:r w:rsidR="009710CB">
        <w:rPr>
          <w:rFonts w:hint="eastAsia"/>
          <w:highlight w:val="yellow"/>
        </w:rPr>
        <w:t>）</w:t>
      </w:r>
      <w:r>
        <w:rPr>
          <w:highlight w:val="yellow"/>
        </w:rPr>
        <w:t>)</w:t>
      </w:r>
    </w:p>
    <w:p w14:paraId="55E867B6" w14:textId="63376EC1" w:rsidR="0078083C" w:rsidRPr="007D376A" w:rsidRDefault="0078083C" w:rsidP="007D376A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删除</w:t>
      </w:r>
    </w:p>
    <w:p w14:paraId="150363CD" w14:textId="4576E117" w:rsidR="0078083C" w:rsidRDefault="007D376A" w:rsidP="00682749">
      <w:pPr>
        <w:pStyle w:val="5"/>
      </w:pPr>
      <w:r>
        <w:rPr>
          <w:rFonts w:hint="eastAsia"/>
        </w:rPr>
        <w:lastRenderedPageBreak/>
        <w:t>根据key删除</w:t>
      </w:r>
    </w:p>
    <w:p w14:paraId="7CA60F7C" w14:textId="21A79405" w:rsidR="007D376A" w:rsidRDefault="007D376A" w:rsidP="007D376A">
      <w:r>
        <w:rPr>
          <w:rFonts w:hint="eastAsia"/>
        </w:rPr>
        <w:t>ret</w:t>
      </w:r>
      <w:r>
        <w:t xml:space="preserve">=dic.pop(“aa”)  </w:t>
      </w:r>
      <w:r w:rsidRPr="007D376A">
        <w:rPr>
          <w:rFonts w:hint="eastAsia"/>
          <w:highlight w:val="yellow"/>
        </w:rPr>
        <w:t>#返回key对应的value</w:t>
      </w:r>
    </w:p>
    <w:p w14:paraId="74604C20" w14:textId="4B4F7C34" w:rsidR="007D376A" w:rsidRDefault="007D376A" w:rsidP="007D376A">
      <w:pPr>
        <w:pStyle w:val="5"/>
      </w:pPr>
      <w:r>
        <w:rPr>
          <w:rFonts w:hint="eastAsia"/>
        </w:rPr>
        <w:t>使用del</w:t>
      </w:r>
    </w:p>
    <w:p w14:paraId="435CBF1E" w14:textId="211FFDE8" w:rsidR="007D376A" w:rsidRDefault="007D376A" w:rsidP="007D376A">
      <w:r>
        <w:rPr>
          <w:rFonts w:hint="eastAsia"/>
        </w:rPr>
        <w:t>d</w:t>
      </w:r>
      <w:r>
        <w:t>el dic[“joy”]</w:t>
      </w:r>
    </w:p>
    <w:p w14:paraId="635C7DD4" w14:textId="774AFB18" w:rsidR="007D376A" w:rsidRDefault="007D376A" w:rsidP="007D376A">
      <w:pPr>
        <w:pStyle w:val="5"/>
      </w:pPr>
      <w:r>
        <w:rPr>
          <w:rFonts w:hint="eastAsia"/>
        </w:rPr>
        <w:t>随机删除</w:t>
      </w:r>
    </w:p>
    <w:p w14:paraId="128FC0F5" w14:textId="4DD83A66" w:rsidR="007D376A" w:rsidRDefault="007D376A" w:rsidP="007D376A">
      <w:r>
        <w:rPr>
          <w:rFonts w:hint="eastAsia"/>
        </w:rPr>
        <w:t>ret</w:t>
      </w:r>
      <w:r>
        <w:t>=dic.popitem()</w:t>
      </w:r>
      <w:r w:rsidR="001134E1">
        <w:t xml:space="preserve">  </w:t>
      </w:r>
      <w:r w:rsidR="001134E1" w:rsidRPr="001134E1">
        <w:rPr>
          <w:highlight w:val="yellow"/>
        </w:rPr>
        <w:t>#</w:t>
      </w:r>
      <w:r w:rsidR="001134E1" w:rsidRPr="001134E1">
        <w:rPr>
          <w:rFonts w:hint="eastAsia"/>
          <w:highlight w:val="yellow"/>
        </w:rPr>
        <w:t>返回的是元祖，第一个是key，第二个是value</w:t>
      </w:r>
    </w:p>
    <w:p w14:paraId="01BA26D3" w14:textId="0707267B" w:rsidR="007D376A" w:rsidRDefault="007D376A" w:rsidP="007D376A">
      <w:pPr>
        <w:pStyle w:val="5"/>
      </w:pPr>
      <w:r>
        <w:rPr>
          <w:rFonts w:hint="eastAsia"/>
        </w:rPr>
        <w:t>清空字典中的所有内容</w:t>
      </w:r>
    </w:p>
    <w:p w14:paraId="385C01EB" w14:textId="2F28C057" w:rsidR="007D376A" w:rsidRDefault="007D376A" w:rsidP="007D376A">
      <w:proofErr w:type="gramStart"/>
      <w:r>
        <w:rPr>
          <w:rFonts w:hint="eastAsia"/>
        </w:rPr>
        <w:t>dic</w:t>
      </w:r>
      <w:r>
        <w:t>.clear</w:t>
      </w:r>
      <w:proofErr w:type="gramEnd"/>
      <w:r>
        <w:t>()</w:t>
      </w:r>
    </w:p>
    <w:p w14:paraId="4967A6AB" w14:textId="59811C03" w:rsidR="007D376A" w:rsidRDefault="007D376A" w:rsidP="007D376A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7D376A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修改</w:t>
      </w:r>
    </w:p>
    <w:p w14:paraId="491C72DC" w14:textId="19900F49" w:rsidR="007D376A" w:rsidRDefault="001134E1" w:rsidP="001134E1">
      <w:r>
        <w:rPr>
          <w:rFonts w:hint="eastAsia"/>
        </w:rPr>
        <w:t>d</w:t>
      </w:r>
      <w:r>
        <w:t>ic[“key</w:t>
      </w:r>
      <w:proofErr w:type="gramStart"/>
      <w:r>
        <w:t>”]=</w:t>
      </w:r>
      <w:proofErr w:type="gramEnd"/>
      <w:r>
        <w:t>val</w:t>
      </w:r>
      <w:r w:rsidR="00FB36C1">
        <w:rPr>
          <w:rFonts w:hint="eastAsia"/>
        </w:rPr>
        <w:t>ue</w:t>
      </w:r>
    </w:p>
    <w:p w14:paraId="1A8B7819" w14:textId="4C7BE8C8" w:rsidR="001134E1" w:rsidRDefault="001134E1" w:rsidP="001134E1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1134E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查询</w:t>
      </w:r>
    </w:p>
    <w:p w14:paraId="489E2702" w14:textId="5F196EB4" w:rsidR="001134E1" w:rsidRPr="001134E1" w:rsidRDefault="001134E1" w:rsidP="001134E1">
      <w:pPr>
        <w:pStyle w:val="5"/>
      </w:pPr>
      <w:r w:rsidRPr="001134E1">
        <w:rPr>
          <w:rFonts w:hint="eastAsia"/>
        </w:rPr>
        <w:t>索引</w:t>
      </w:r>
    </w:p>
    <w:p w14:paraId="70A6DEB5" w14:textId="6DB8E613" w:rsidR="001134E1" w:rsidRDefault="001134E1" w:rsidP="001134E1">
      <w:r>
        <w:rPr>
          <w:rFonts w:hint="eastAsia"/>
        </w:rPr>
        <w:t>print</w:t>
      </w:r>
      <w:r>
        <w:t>(dic[“aa”])##</w:t>
      </w:r>
      <w:r>
        <w:rPr>
          <w:rFonts w:hint="eastAsia"/>
        </w:rPr>
        <w:t>aa不存在的话会报错</w:t>
      </w:r>
    </w:p>
    <w:p w14:paraId="695F5C50" w14:textId="5F4D0454" w:rsidR="001134E1" w:rsidRDefault="001134E1" w:rsidP="001134E1">
      <w:pPr>
        <w:pStyle w:val="5"/>
      </w:pPr>
      <w:r>
        <w:rPr>
          <w:rFonts w:hint="eastAsia"/>
        </w:rPr>
        <w:t>get</w:t>
      </w:r>
      <w:r>
        <w:t>(key)</w:t>
      </w:r>
    </w:p>
    <w:p w14:paraId="020C2CB9" w14:textId="389C3F60" w:rsidR="001134E1" w:rsidRDefault="001134E1" w:rsidP="001134E1">
      <w:r w:rsidRPr="00E57872">
        <w:rPr>
          <w:rFonts w:hint="eastAsia"/>
          <w:highlight w:val="green"/>
        </w:rPr>
        <w:t>dic</w:t>
      </w:r>
      <w:r w:rsidRPr="00E57872">
        <w:rPr>
          <w:highlight w:val="green"/>
        </w:rPr>
        <w:t>.get(“aaa”,</w:t>
      </w:r>
      <w:proofErr w:type="gramStart"/>
      <w:r w:rsidRPr="00E57872">
        <w:rPr>
          <w:highlight w:val="green"/>
        </w:rPr>
        <w:t>”</w:t>
      </w:r>
      <w:proofErr w:type="gramEnd"/>
      <w:r w:rsidRPr="00E57872">
        <w:rPr>
          <w:rFonts w:hint="eastAsia"/>
          <w:highlight w:val="green"/>
        </w:rPr>
        <w:t>没有则返回默认值</w:t>
      </w:r>
      <w:r w:rsidRPr="00E57872">
        <w:rPr>
          <w:highlight w:val="green"/>
        </w:rPr>
        <w:t>”)##</w:t>
      </w:r>
      <w:r w:rsidRPr="00E57872">
        <w:rPr>
          <w:rFonts w:hint="eastAsia"/>
          <w:highlight w:val="green"/>
        </w:rPr>
        <w:t>如果key不存在返回none</w:t>
      </w:r>
    </w:p>
    <w:p w14:paraId="5D381B4B" w14:textId="4CFFCA13" w:rsidR="001134E1" w:rsidRPr="009710CB" w:rsidRDefault="009710CB" w:rsidP="009710CB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</w:t>
      </w:r>
      <w:r w:rsidRPr="009710CB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ay05-04(23)</w:t>
      </w:r>
    </w:p>
    <w:p w14:paraId="0BF80D67" w14:textId="509655A9" w:rsidR="009710CB" w:rsidRPr="009710CB" w:rsidRDefault="009710CB" w:rsidP="009710C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拿到所有的</w:t>
      </w:r>
      <w:proofErr w:type="gramStart"/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的</w:t>
      </w:r>
      <w:proofErr w:type="gramEnd"/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k</w:t>
      </w:r>
      <w:r w:rsidRPr="009710CB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ey</w:t>
      </w:r>
    </w:p>
    <w:p w14:paraId="32612803" w14:textId="646ACA70" w:rsidR="009710CB" w:rsidRDefault="009710CB" w:rsidP="001134E1">
      <w:r>
        <w:rPr>
          <w:rFonts w:hint="eastAsia"/>
        </w:rPr>
        <w:t>dic</w:t>
      </w:r>
      <w:r>
        <w:t xml:space="preserve">.keys()  </w:t>
      </w:r>
      <w:r w:rsidRPr="009710CB">
        <w:rPr>
          <w:highlight w:val="magenta"/>
        </w:rPr>
        <w:t>#</w:t>
      </w:r>
      <w:r w:rsidRPr="009710CB">
        <w:rPr>
          <w:rFonts w:hint="eastAsia"/>
          <w:highlight w:val="magenta"/>
        </w:rPr>
        <w:t>拿到所有的key，返回key的集合，像是列表，但不是列表</w:t>
      </w:r>
      <w:r>
        <w:rPr>
          <w:rFonts w:hint="eastAsia"/>
          <w:highlight w:val="magenta"/>
        </w:rPr>
        <w:t xml:space="preserve"> </w:t>
      </w:r>
      <w:r>
        <w:rPr>
          <w:highlight w:val="magenta"/>
        </w:rPr>
        <w:t xml:space="preserve">  </w:t>
      </w:r>
      <w:proofErr w:type="gramStart"/>
      <w:r w:rsidRPr="00E873C6">
        <w:rPr>
          <w:rFonts w:hint="eastAsia"/>
          <w:highlight w:val="cyan"/>
        </w:rPr>
        <w:t>高仿的</w:t>
      </w:r>
      <w:proofErr w:type="gramEnd"/>
      <w:r w:rsidRPr="00E873C6">
        <w:rPr>
          <w:rFonts w:hint="eastAsia"/>
          <w:highlight w:val="cyan"/>
        </w:rPr>
        <w:t>列表</w:t>
      </w:r>
      <w:r>
        <w:rPr>
          <w:rFonts w:hint="eastAsia"/>
          <w:highlight w:val="magenta"/>
        </w:rPr>
        <w:t>可以for循环</w:t>
      </w:r>
    </w:p>
    <w:p w14:paraId="4C2FC595" w14:textId="77777777" w:rsidR="009710CB" w:rsidRDefault="009710CB" w:rsidP="001134E1">
      <w:r>
        <w:rPr>
          <w:rFonts w:hint="eastAsia"/>
        </w:rPr>
        <w:lastRenderedPageBreak/>
        <w:t>for</w:t>
      </w:r>
      <w:r>
        <w:t xml:space="preserve"> </w:t>
      </w:r>
      <w:r>
        <w:rPr>
          <w:rFonts w:hint="eastAsia"/>
        </w:rPr>
        <w:t>k</w:t>
      </w:r>
      <w:r>
        <w:t>ey in dic.values():</w:t>
      </w:r>
    </w:p>
    <w:p w14:paraId="75DAC914" w14:textId="71361557" w:rsidR="009710CB" w:rsidRDefault="009710CB" w:rsidP="001134E1">
      <w:r>
        <w:t xml:space="preserve">   print(value) </w:t>
      </w:r>
    </w:p>
    <w:p w14:paraId="273FFBF9" w14:textId="77777777" w:rsidR="009710CB" w:rsidRPr="009710CB" w:rsidRDefault="009710CB" w:rsidP="009710C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拿到所有的</w:t>
      </w:r>
      <w:proofErr w:type="gramStart"/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的</w:t>
      </w:r>
      <w:proofErr w:type="gramEnd"/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k</w:t>
      </w:r>
      <w:r w:rsidRPr="009710CB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ey</w:t>
      </w:r>
    </w:p>
    <w:p w14:paraId="38A4D9B0" w14:textId="6E61BFB0" w:rsidR="009710CB" w:rsidRDefault="009710CB" w:rsidP="009710CB">
      <w:r>
        <w:rPr>
          <w:rFonts w:hint="eastAsia"/>
        </w:rPr>
        <w:t>dic</w:t>
      </w:r>
      <w:r>
        <w:t>.value</w:t>
      </w:r>
      <w:r>
        <w:rPr>
          <w:rFonts w:hint="eastAsia"/>
        </w:rPr>
        <w:t>s</w:t>
      </w:r>
      <w:r>
        <w:t>()</w:t>
      </w:r>
    </w:p>
    <w:p w14:paraId="42DD9BD3" w14:textId="41CB8B1E" w:rsidR="009710CB" w:rsidRPr="009710CB" w:rsidRDefault="009710CB" w:rsidP="009710C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proofErr w:type="gramStart"/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拿到所哟的</w:t>
      </w:r>
      <w:proofErr w:type="gramEnd"/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键值对</w:t>
      </w:r>
    </w:p>
    <w:p w14:paraId="0B05352C" w14:textId="5E202D21" w:rsidR="009710CB" w:rsidRDefault="009710CB" w:rsidP="001134E1">
      <w:r>
        <w:rPr>
          <w:rFonts w:hint="eastAsia"/>
        </w:rPr>
        <w:t>d</w:t>
      </w:r>
      <w:r>
        <w:t xml:space="preserve">ic.items()  </w:t>
      </w:r>
      <w:r>
        <w:rPr>
          <w:rFonts w:hint="eastAsia"/>
        </w:rPr>
        <w:t xml:space="preserve">#每一项是元祖 </w:t>
      </w:r>
      <w:r>
        <w:t xml:space="preserve"> </w:t>
      </w:r>
      <w:r>
        <w:rPr>
          <w:rFonts w:hint="eastAsia"/>
        </w:rPr>
        <w:t>获得key</w:t>
      </w:r>
      <w:r>
        <w:t xml:space="preserve"> item[0]  </w:t>
      </w:r>
      <w:r w:rsidR="00E57872">
        <w:rPr>
          <w:rFonts w:hint="eastAsia"/>
        </w:rPr>
        <w:t>，</w:t>
      </w:r>
      <w:r>
        <w:t>value item[1]</w:t>
      </w:r>
    </w:p>
    <w:p w14:paraId="6647848B" w14:textId="51A68FB2" w:rsidR="009710CB" w:rsidRPr="009710CB" w:rsidRDefault="009710CB" w:rsidP="009710C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9710C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  <w:highlight w:val="magenta"/>
        </w:rPr>
        <w:t>解构</w:t>
      </w:r>
    </w:p>
    <w:p w14:paraId="2FAAF18C" w14:textId="73249D99" w:rsidR="009710CB" w:rsidRPr="009710CB" w:rsidRDefault="009710CB" w:rsidP="001134E1">
      <w:pPr>
        <w:rPr>
          <w:highlight w:val="magenta"/>
        </w:rPr>
      </w:pPr>
      <w:r w:rsidRPr="009710CB">
        <w:rPr>
          <w:rFonts w:hint="eastAsia"/>
          <w:highlight w:val="magenta"/>
        </w:rPr>
        <w:t xml:space="preserve">重点 </w:t>
      </w:r>
      <w:r w:rsidRPr="009710CB">
        <w:rPr>
          <w:highlight w:val="magenta"/>
        </w:rPr>
        <w:t xml:space="preserve"> </w:t>
      </w:r>
      <w:r w:rsidRPr="009710CB">
        <w:rPr>
          <w:rFonts w:hint="eastAsia"/>
          <w:highlight w:val="magenta"/>
        </w:rPr>
        <w:t>a</w:t>
      </w:r>
      <w:r w:rsidRPr="009710CB">
        <w:rPr>
          <w:highlight w:val="magenta"/>
        </w:rPr>
        <w:t>=1,2  a</w:t>
      </w:r>
      <w:r w:rsidRPr="009710CB">
        <w:rPr>
          <w:rFonts w:hint="eastAsia"/>
          <w:highlight w:val="magenta"/>
        </w:rPr>
        <w:t>是元祖</w:t>
      </w:r>
    </w:p>
    <w:p w14:paraId="5EBEFB81" w14:textId="779B5004" w:rsidR="009710CB" w:rsidRPr="009710CB" w:rsidRDefault="009710CB" w:rsidP="001134E1">
      <w:pPr>
        <w:rPr>
          <w:highlight w:val="magenta"/>
        </w:rPr>
      </w:pPr>
      <w:r w:rsidRPr="009710CB">
        <w:rPr>
          <w:rFonts w:hint="eastAsia"/>
          <w:highlight w:val="magenta"/>
        </w:rPr>
        <w:t>a</w:t>
      </w:r>
      <w:r w:rsidRPr="009710CB">
        <w:rPr>
          <w:highlight w:val="magenta"/>
        </w:rPr>
        <w:t>,b,c=(“w”,”e”,”r”)</w:t>
      </w:r>
    </w:p>
    <w:p w14:paraId="1C599C66" w14:textId="137033E4" w:rsidR="009710CB" w:rsidRDefault="009710CB" w:rsidP="001134E1">
      <w:r w:rsidRPr="009710CB">
        <w:rPr>
          <w:highlight w:val="magenta"/>
        </w:rPr>
        <w:t xml:space="preserve">for </w:t>
      </w:r>
      <w:proofErr w:type="gramStart"/>
      <w:r w:rsidRPr="009710CB">
        <w:rPr>
          <w:highlight w:val="magenta"/>
        </w:rPr>
        <w:t>key,value</w:t>
      </w:r>
      <w:proofErr w:type="gramEnd"/>
      <w:r w:rsidRPr="009710CB">
        <w:rPr>
          <w:highlight w:val="magenta"/>
        </w:rPr>
        <w:t xml:space="preserve"> in dic .items():</w:t>
      </w:r>
    </w:p>
    <w:p w14:paraId="528370B1" w14:textId="2DFA8F88" w:rsidR="00E57872" w:rsidRDefault="00E57872" w:rsidP="001134E1">
      <w:r>
        <w:rPr>
          <w:noProof/>
        </w:rPr>
        <w:drawing>
          <wp:inline distT="0" distB="0" distL="0" distR="0" wp14:anchorId="0061246F" wp14:editId="29BF6980">
            <wp:extent cx="2571429" cy="876190"/>
            <wp:effectExtent l="0" t="0" r="63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EC4B" w14:textId="25D401B3" w:rsidR="009710CB" w:rsidRPr="008D5021" w:rsidRDefault="008C43AB" w:rsidP="008D5021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8D5021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字典的嵌套</w:t>
      </w:r>
    </w:p>
    <w:p w14:paraId="468E3DE8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PingFangSC-Regular" w:eastAsia="PingFangSC-Regular" w:hAnsi="Monaco" w:cs="PingFangSC-Regular"/>
          <w:color w:val="818181"/>
          <w:kern w:val="0"/>
          <w:sz w:val="19"/>
          <w:szCs w:val="19"/>
        </w:rPr>
      </w:pPr>
      <w:r>
        <w:rPr>
          <w:rFonts w:ascii="Monaco" w:hAnsi="Monaco" w:cs="Monaco"/>
          <w:color w:val="818181"/>
          <w:kern w:val="0"/>
          <w:sz w:val="19"/>
          <w:szCs w:val="19"/>
        </w:rPr>
        <w:t xml:space="preserve"># </w:t>
      </w:r>
      <w:r>
        <w:rPr>
          <w:rFonts w:ascii="PingFangSC-Regular" w:eastAsia="PingFangSC-Regular" w:hAnsi="Monaco" w:cs="PingFangSC-Regular" w:hint="eastAsia"/>
          <w:color w:val="818181"/>
          <w:kern w:val="0"/>
          <w:sz w:val="19"/>
          <w:szCs w:val="19"/>
        </w:rPr>
        <w:t>字典的嵌套</w:t>
      </w:r>
    </w:p>
    <w:p w14:paraId="59E9D13C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333333"/>
          <w:kern w:val="0"/>
          <w:sz w:val="19"/>
          <w:szCs w:val="19"/>
        </w:rPr>
        <w:t>dic1 = {</w:t>
      </w:r>
    </w:p>
    <w:p w14:paraId="7A0CD079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CD7832"/>
          <w:kern w:val="0"/>
          <w:sz w:val="19"/>
          <w:szCs w:val="19"/>
        </w:rPr>
      </w:pPr>
      <w:r>
        <w:rPr>
          <w:rFonts w:ascii="Monaco" w:hAnsi="Monaco" w:cs="Monaco"/>
          <w:color w:val="6A8859"/>
          <w:kern w:val="0"/>
          <w:sz w:val="19"/>
          <w:szCs w:val="19"/>
        </w:rPr>
        <w:t>"name"</w:t>
      </w:r>
      <w:r>
        <w:rPr>
          <w:rFonts w:ascii="Monaco" w:hAnsi="Monaco" w:cs="Monaco"/>
          <w:color w:val="333333"/>
          <w:kern w:val="0"/>
          <w:sz w:val="19"/>
          <w:szCs w:val="19"/>
        </w:rPr>
        <w:t xml:space="preserve">: 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汪峰</w:t>
      </w:r>
      <w:r>
        <w:rPr>
          <w:rFonts w:ascii="Monaco" w:hAnsi="Monaco" w:cs="Monaco"/>
          <w:color w:val="6A8859"/>
          <w:kern w:val="0"/>
          <w:sz w:val="19"/>
          <w:szCs w:val="19"/>
        </w:rPr>
        <w:t>"</w:t>
      </w:r>
      <w:r>
        <w:rPr>
          <w:rFonts w:ascii="Monaco" w:hAnsi="Monaco" w:cs="Monaco"/>
          <w:color w:val="CD7832"/>
          <w:kern w:val="0"/>
          <w:sz w:val="19"/>
          <w:szCs w:val="19"/>
        </w:rPr>
        <w:t>,</w:t>
      </w:r>
    </w:p>
    <w:p w14:paraId="58A69E74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CD7832"/>
          <w:kern w:val="0"/>
          <w:sz w:val="19"/>
          <w:szCs w:val="19"/>
        </w:rPr>
      </w:pPr>
      <w:r>
        <w:rPr>
          <w:rFonts w:ascii="Monaco" w:hAnsi="Monaco" w:cs="Monaco"/>
          <w:color w:val="6A8859"/>
          <w:kern w:val="0"/>
          <w:sz w:val="19"/>
          <w:szCs w:val="19"/>
        </w:rPr>
        <w:t>"age"</w:t>
      </w:r>
      <w:r>
        <w:rPr>
          <w:rFonts w:ascii="Monaco" w:hAnsi="Monaco" w:cs="Monaco"/>
          <w:color w:val="333333"/>
          <w:kern w:val="0"/>
          <w:sz w:val="19"/>
          <w:szCs w:val="19"/>
        </w:rPr>
        <w:t xml:space="preserve">: </w:t>
      </w:r>
      <w:r>
        <w:rPr>
          <w:rFonts w:ascii="Monaco" w:hAnsi="Monaco" w:cs="Monaco"/>
          <w:color w:val="6898BC"/>
          <w:kern w:val="0"/>
          <w:sz w:val="19"/>
          <w:szCs w:val="19"/>
        </w:rPr>
        <w:t>18</w:t>
      </w:r>
      <w:r>
        <w:rPr>
          <w:rFonts w:ascii="Monaco" w:hAnsi="Monaco" w:cs="Monaco"/>
          <w:color w:val="CD7832"/>
          <w:kern w:val="0"/>
          <w:sz w:val="19"/>
          <w:szCs w:val="19"/>
        </w:rPr>
        <w:t>,</w:t>
      </w:r>
    </w:p>
    <w:p w14:paraId="0B19A295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6A8859"/>
          <w:kern w:val="0"/>
          <w:sz w:val="19"/>
          <w:szCs w:val="19"/>
        </w:rPr>
        <w:t>"wife"</w:t>
      </w:r>
      <w:r>
        <w:rPr>
          <w:rFonts w:ascii="Monaco" w:hAnsi="Monaco" w:cs="Monaco"/>
          <w:color w:val="333333"/>
          <w:kern w:val="0"/>
          <w:sz w:val="19"/>
          <w:szCs w:val="19"/>
        </w:rPr>
        <w:t>: {</w:t>
      </w:r>
    </w:p>
    <w:p w14:paraId="717EEAD1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CD7832"/>
          <w:kern w:val="0"/>
          <w:sz w:val="19"/>
          <w:szCs w:val="19"/>
        </w:rPr>
      </w:pPr>
      <w:r>
        <w:rPr>
          <w:rFonts w:ascii="Monaco" w:hAnsi="Monaco" w:cs="Monaco"/>
          <w:color w:val="6A8859"/>
          <w:kern w:val="0"/>
          <w:sz w:val="19"/>
          <w:szCs w:val="19"/>
        </w:rPr>
        <w:t>"name"</w:t>
      </w:r>
      <w:r>
        <w:rPr>
          <w:rFonts w:ascii="Monaco" w:hAnsi="Monaco" w:cs="Monaco"/>
          <w:color w:val="333333"/>
          <w:kern w:val="0"/>
          <w:sz w:val="19"/>
          <w:szCs w:val="19"/>
        </w:rPr>
        <w:t xml:space="preserve">: </w:t>
      </w:r>
      <w:r>
        <w:rPr>
          <w:rFonts w:ascii="Monaco" w:hAnsi="Monaco" w:cs="Monaco"/>
          <w:color w:val="6A8859"/>
          <w:kern w:val="0"/>
          <w:sz w:val="19"/>
          <w:szCs w:val="19"/>
        </w:rPr>
        <w:t>'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章⼦子</w:t>
      </w:r>
      <w:proofErr w:type="gramStart"/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怡</w:t>
      </w:r>
      <w:proofErr w:type="gramEnd"/>
      <w:r>
        <w:rPr>
          <w:rFonts w:ascii="Monaco" w:hAnsi="Monaco" w:cs="Monaco"/>
          <w:color w:val="6A8859"/>
          <w:kern w:val="0"/>
          <w:sz w:val="19"/>
          <w:szCs w:val="19"/>
        </w:rPr>
        <w:t>'</w:t>
      </w:r>
      <w:r>
        <w:rPr>
          <w:rFonts w:ascii="Monaco" w:hAnsi="Monaco" w:cs="Monaco"/>
          <w:color w:val="CD7832"/>
          <w:kern w:val="0"/>
          <w:sz w:val="19"/>
          <w:szCs w:val="19"/>
        </w:rPr>
        <w:t>,</w:t>
      </w:r>
    </w:p>
    <w:p w14:paraId="2D035913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6898BC"/>
          <w:kern w:val="0"/>
          <w:sz w:val="19"/>
          <w:szCs w:val="19"/>
        </w:rPr>
      </w:pPr>
      <w:r>
        <w:rPr>
          <w:rFonts w:ascii="Monaco" w:hAnsi="Monaco" w:cs="Monaco"/>
          <w:color w:val="6A8859"/>
          <w:kern w:val="0"/>
          <w:sz w:val="19"/>
          <w:szCs w:val="19"/>
        </w:rPr>
        <w:t>"age"</w:t>
      </w:r>
      <w:r>
        <w:rPr>
          <w:rFonts w:ascii="Monaco" w:hAnsi="Monaco" w:cs="Monaco"/>
          <w:color w:val="333333"/>
          <w:kern w:val="0"/>
          <w:sz w:val="19"/>
          <w:szCs w:val="19"/>
        </w:rPr>
        <w:t xml:space="preserve">: </w:t>
      </w:r>
      <w:r>
        <w:rPr>
          <w:rFonts w:ascii="Monaco" w:hAnsi="Monaco" w:cs="Monaco"/>
          <w:color w:val="6898BC"/>
          <w:kern w:val="0"/>
          <w:sz w:val="19"/>
          <w:szCs w:val="19"/>
        </w:rPr>
        <w:t>28</w:t>
      </w:r>
    </w:p>
    <w:p w14:paraId="747CFF32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CD7832"/>
          <w:kern w:val="0"/>
          <w:sz w:val="19"/>
          <w:szCs w:val="19"/>
        </w:rPr>
      </w:pPr>
      <w:r>
        <w:rPr>
          <w:rFonts w:ascii="Monaco" w:hAnsi="Monaco" w:cs="Monaco"/>
          <w:color w:val="333333"/>
          <w:kern w:val="0"/>
          <w:sz w:val="19"/>
          <w:szCs w:val="19"/>
        </w:rPr>
        <w:t>}</w:t>
      </w:r>
      <w:r>
        <w:rPr>
          <w:rFonts w:ascii="Monaco" w:hAnsi="Monaco" w:cs="Monaco"/>
          <w:color w:val="CD7832"/>
          <w:kern w:val="0"/>
          <w:sz w:val="19"/>
          <w:szCs w:val="19"/>
        </w:rPr>
        <w:t>,</w:t>
      </w:r>
    </w:p>
    <w:p w14:paraId="7A57246F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CD7832"/>
          <w:kern w:val="0"/>
          <w:sz w:val="19"/>
          <w:szCs w:val="19"/>
        </w:rPr>
      </w:pPr>
      <w:r>
        <w:rPr>
          <w:rFonts w:ascii="Monaco" w:hAnsi="Monaco" w:cs="Monaco"/>
          <w:color w:val="6A8859"/>
          <w:kern w:val="0"/>
          <w:sz w:val="19"/>
          <w:szCs w:val="19"/>
        </w:rPr>
        <w:t>"children"</w:t>
      </w:r>
      <w:r>
        <w:rPr>
          <w:rFonts w:ascii="Monaco" w:hAnsi="Monaco" w:cs="Monaco"/>
          <w:color w:val="333333"/>
          <w:kern w:val="0"/>
          <w:sz w:val="19"/>
          <w:szCs w:val="19"/>
        </w:rPr>
        <w:t>: [</w:t>
      </w:r>
      <w:r>
        <w:rPr>
          <w:rFonts w:ascii="Monaco" w:hAnsi="Monaco" w:cs="Monaco"/>
          <w:color w:val="6A8859"/>
          <w:kern w:val="0"/>
          <w:sz w:val="19"/>
          <w:szCs w:val="19"/>
        </w:rPr>
        <w:t>'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第⼀一个⽑毛孩⼦子</w:t>
      </w:r>
      <w:r>
        <w:rPr>
          <w:rFonts w:ascii="Monaco" w:hAnsi="Monaco" w:cs="Monaco"/>
          <w:color w:val="6A8859"/>
          <w:kern w:val="0"/>
          <w:sz w:val="19"/>
          <w:szCs w:val="19"/>
        </w:rPr>
        <w:t>'</w:t>
      </w:r>
      <w:r>
        <w:rPr>
          <w:rFonts w:ascii="Monaco" w:hAnsi="Monaco" w:cs="Monaco"/>
          <w:color w:val="CD7832"/>
          <w:kern w:val="0"/>
          <w:sz w:val="19"/>
          <w:szCs w:val="19"/>
        </w:rPr>
        <w:t xml:space="preserve">, </w:t>
      </w:r>
      <w:r>
        <w:rPr>
          <w:rFonts w:ascii="Monaco" w:hAnsi="Monaco" w:cs="Monaco"/>
          <w:color w:val="6A8859"/>
          <w:kern w:val="0"/>
          <w:sz w:val="19"/>
          <w:szCs w:val="19"/>
        </w:rPr>
        <w:t>'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第⼆二个⽑毛孩⼦子</w:t>
      </w:r>
      <w:r>
        <w:rPr>
          <w:rFonts w:ascii="Monaco" w:hAnsi="Monaco" w:cs="Monaco"/>
          <w:color w:val="6A8859"/>
          <w:kern w:val="0"/>
          <w:sz w:val="19"/>
          <w:szCs w:val="19"/>
        </w:rPr>
        <w:t>'</w:t>
      </w:r>
      <w:r>
        <w:rPr>
          <w:rFonts w:ascii="Monaco" w:hAnsi="Monaco" w:cs="Monaco"/>
          <w:color w:val="333333"/>
          <w:kern w:val="0"/>
          <w:sz w:val="19"/>
          <w:szCs w:val="19"/>
        </w:rPr>
        <w:t>]</w:t>
      </w:r>
      <w:r>
        <w:rPr>
          <w:rFonts w:ascii="Monaco" w:hAnsi="Monaco" w:cs="Monaco"/>
          <w:color w:val="CD7832"/>
          <w:kern w:val="0"/>
          <w:sz w:val="19"/>
          <w:szCs w:val="19"/>
        </w:rPr>
        <w:t>,</w:t>
      </w:r>
    </w:p>
    <w:p w14:paraId="7C1DBF84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6A8859"/>
          <w:kern w:val="0"/>
          <w:sz w:val="19"/>
          <w:szCs w:val="19"/>
        </w:rPr>
      </w:pPr>
      <w:r>
        <w:rPr>
          <w:rFonts w:ascii="Monaco" w:hAnsi="Monaco" w:cs="Monaco"/>
          <w:color w:val="6A8859"/>
          <w:kern w:val="0"/>
          <w:sz w:val="19"/>
          <w:szCs w:val="19"/>
        </w:rPr>
        <w:t>"desc"</w:t>
      </w:r>
      <w:r>
        <w:rPr>
          <w:rFonts w:ascii="Monaco" w:hAnsi="Monaco" w:cs="Monaco"/>
          <w:color w:val="333333"/>
          <w:kern w:val="0"/>
          <w:sz w:val="19"/>
          <w:szCs w:val="19"/>
        </w:rPr>
        <w:t xml:space="preserve">: </w:t>
      </w:r>
      <w:r>
        <w:rPr>
          <w:rFonts w:ascii="Monaco" w:hAnsi="Monaco" w:cs="Monaco"/>
          <w:color w:val="6A8859"/>
          <w:kern w:val="0"/>
          <w:sz w:val="19"/>
          <w:szCs w:val="19"/>
        </w:rPr>
        <w:t>'</w:t>
      </w:r>
      <w:proofErr w:type="gramStart"/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峰哥不</w:t>
      </w:r>
      <w:proofErr w:type="gramEnd"/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不会告我吧</w:t>
      </w:r>
      <w:r>
        <w:rPr>
          <w:rFonts w:ascii="Monaco" w:hAnsi="Monaco" w:cs="Monaco"/>
          <w:color w:val="6A8859"/>
          <w:kern w:val="0"/>
          <w:sz w:val="19"/>
          <w:szCs w:val="19"/>
        </w:rPr>
        <w:t xml:space="preserve">. 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没关系</w:t>
      </w:r>
      <w:r>
        <w:rPr>
          <w:rFonts w:ascii="Monaco" w:hAnsi="Monaco" w:cs="Monaco"/>
          <w:color w:val="6A8859"/>
          <w:kern w:val="0"/>
          <w:sz w:val="19"/>
          <w:szCs w:val="19"/>
        </w:rPr>
        <w:t xml:space="preserve">. </w:t>
      </w:r>
      <w:r>
        <w:rPr>
          <w:rFonts w:ascii="PingFangSC-Regular" w:eastAsia="PingFangSC-Regular" w:hAnsi="Monaco" w:cs="PingFangSC-Regular" w:hint="eastAsia"/>
          <w:color w:val="6A8859"/>
          <w:kern w:val="0"/>
          <w:sz w:val="19"/>
          <w:szCs w:val="19"/>
        </w:rPr>
        <w:t>我想上头条的</w:t>
      </w:r>
      <w:r>
        <w:rPr>
          <w:rFonts w:ascii="Monaco" w:hAnsi="Monaco" w:cs="Monaco"/>
          <w:color w:val="6A8859"/>
          <w:kern w:val="0"/>
          <w:sz w:val="19"/>
          <w:szCs w:val="19"/>
        </w:rPr>
        <w:t>'</w:t>
      </w:r>
    </w:p>
    <w:p w14:paraId="1C491B46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333333"/>
          <w:kern w:val="0"/>
          <w:sz w:val="19"/>
          <w:szCs w:val="19"/>
        </w:rPr>
        <w:t>}</w:t>
      </w:r>
    </w:p>
    <w:p w14:paraId="5152048C" w14:textId="3BA80AB2" w:rsidR="008C43AB" w:rsidRDefault="008D5021" w:rsidP="008D5021">
      <w:r>
        <w:rPr>
          <w:rFonts w:ascii="Monaco" w:hAnsi="Monaco" w:cs="Monaco"/>
          <w:color w:val="8989C7"/>
          <w:kern w:val="0"/>
          <w:sz w:val="19"/>
          <w:szCs w:val="19"/>
        </w:rPr>
        <w:t>print</w:t>
      </w:r>
      <w:r>
        <w:rPr>
          <w:rFonts w:ascii="Monaco" w:hAnsi="Monaco" w:cs="Monaco"/>
          <w:color w:val="333333"/>
          <w:kern w:val="0"/>
          <w:sz w:val="19"/>
          <w:szCs w:val="19"/>
        </w:rPr>
        <w:t>(</w:t>
      </w:r>
      <w:r w:rsidRPr="00E57872">
        <w:rPr>
          <w:rFonts w:ascii="Monaco" w:hAnsi="Monaco" w:cs="Monaco"/>
          <w:color w:val="333333"/>
          <w:kern w:val="0"/>
          <w:sz w:val="19"/>
          <w:szCs w:val="19"/>
          <w:highlight w:val="green"/>
        </w:rPr>
        <w:t>dic1.get(</w:t>
      </w:r>
      <w:r w:rsidRPr="00E57872">
        <w:rPr>
          <w:rFonts w:ascii="Monaco" w:hAnsi="Monaco" w:cs="Monaco"/>
          <w:color w:val="6A8859"/>
          <w:kern w:val="0"/>
          <w:sz w:val="19"/>
          <w:szCs w:val="19"/>
          <w:highlight w:val="green"/>
        </w:rPr>
        <w:t>"wife"</w:t>
      </w:r>
      <w:proofErr w:type="gramStart"/>
      <w:r w:rsidRPr="00E57872">
        <w:rPr>
          <w:rFonts w:ascii="Monaco" w:hAnsi="Monaco" w:cs="Monaco"/>
          <w:color w:val="333333"/>
          <w:kern w:val="0"/>
          <w:sz w:val="19"/>
          <w:szCs w:val="19"/>
          <w:highlight w:val="green"/>
        </w:rPr>
        <w:t>).get</w:t>
      </w:r>
      <w:proofErr w:type="gramEnd"/>
      <w:r w:rsidRPr="00E57872">
        <w:rPr>
          <w:rFonts w:ascii="Monaco" w:hAnsi="Monaco" w:cs="Monaco"/>
          <w:color w:val="333333"/>
          <w:kern w:val="0"/>
          <w:sz w:val="19"/>
          <w:szCs w:val="19"/>
          <w:highlight w:val="green"/>
        </w:rPr>
        <w:t>(</w:t>
      </w:r>
      <w:r w:rsidRPr="00E57872">
        <w:rPr>
          <w:rFonts w:ascii="Monaco" w:hAnsi="Monaco" w:cs="Monaco"/>
          <w:color w:val="6A8859"/>
          <w:kern w:val="0"/>
          <w:sz w:val="19"/>
          <w:szCs w:val="19"/>
          <w:highlight w:val="green"/>
        </w:rPr>
        <w:t>"name"</w:t>
      </w:r>
      <w:r w:rsidRPr="00E57872">
        <w:rPr>
          <w:rFonts w:ascii="Monaco" w:hAnsi="Monaco" w:cs="Monaco"/>
          <w:color w:val="333333"/>
          <w:kern w:val="0"/>
          <w:sz w:val="19"/>
          <w:szCs w:val="19"/>
          <w:highlight w:val="green"/>
        </w:rPr>
        <w:t>)</w:t>
      </w:r>
      <w:r>
        <w:rPr>
          <w:rFonts w:ascii="Monaco" w:hAnsi="Monaco" w:cs="Monaco"/>
          <w:color w:val="333333"/>
          <w:kern w:val="0"/>
          <w:sz w:val="19"/>
          <w:szCs w:val="19"/>
        </w:rPr>
        <w:t>)</w:t>
      </w:r>
    </w:p>
    <w:p w14:paraId="67879854" w14:textId="77777777" w:rsidR="008D5021" w:rsidRDefault="008D5021" w:rsidP="008D5021">
      <w:pPr>
        <w:autoSpaceDE w:val="0"/>
        <w:autoSpaceDN w:val="0"/>
        <w:adjustRightInd w:val="0"/>
        <w:jc w:val="left"/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8989C7"/>
          <w:kern w:val="0"/>
          <w:sz w:val="19"/>
          <w:szCs w:val="19"/>
        </w:rPr>
        <w:lastRenderedPageBreak/>
        <w:t>print</w:t>
      </w:r>
      <w:r>
        <w:rPr>
          <w:rFonts w:ascii="Monaco" w:hAnsi="Monaco" w:cs="Monaco"/>
          <w:color w:val="333333"/>
          <w:kern w:val="0"/>
          <w:sz w:val="19"/>
          <w:szCs w:val="19"/>
        </w:rPr>
        <w:t>(dic1.get(</w:t>
      </w:r>
      <w:r>
        <w:rPr>
          <w:rFonts w:ascii="Monaco" w:hAnsi="Monaco" w:cs="Monaco"/>
          <w:color w:val="6A8859"/>
          <w:kern w:val="0"/>
          <w:sz w:val="19"/>
          <w:szCs w:val="19"/>
        </w:rPr>
        <w:t>"children"</w:t>
      </w:r>
      <w:r>
        <w:rPr>
          <w:rFonts w:ascii="Monaco" w:hAnsi="Monaco" w:cs="Monaco"/>
          <w:color w:val="333333"/>
          <w:kern w:val="0"/>
          <w:sz w:val="19"/>
          <w:szCs w:val="19"/>
        </w:rPr>
        <w:t>))</w:t>
      </w:r>
    </w:p>
    <w:p w14:paraId="07216754" w14:textId="3D1DC2C8" w:rsidR="009710CB" w:rsidRDefault="008D5021" w:rsidP="008D5021">
      <w:pPr>
        <w:rPr>
          <w:rFonts w:ascii="Monaco" w:hAnsi="Monaco" w:cs="Monaco"/>
          <w:color w:val="333333"/>
          <w:kern w:val="0"/>
          <w:sz w:val="19"/>
          <w:szCs w:val="19"/>
        </w:rPr>
      </w:pPr>
      <w:r>
        <w:rPr>
          <w:rFonts w:ascii="Monaco" w:hAnsi="Monaco" w:cs="Monaco"/>
          <w:color w:val="8989C7"/>
          <w:kern w:val="0"/>
          <w:sz w:val="19"/>
          <w:szCs w:val="19"/>
        </w:rPr>
        <w:t>print</w:t>
      </w:r>
      <w:r>
        <w:rPr>
          <w:rFonts w:ascii="Monaco" w:hAnsi="Monaco" w:cs="Monaco"/>
          <w:color w:val="333333"/>
          <w:kern w:val="0"/>
          <w:sz w:val="19"/>
          <w:szCs w:val="19"/>
        </w:rPr>
        <w:t>(dic1.get(</w:t>
      </w:r>
      <w:r>
        <w:rPr>
          <w:rFonts w:ascii="Monaco" w:hAnsi="Monaco" w:cs="Monaco"/>
          <w:color w:val="6A8859"/>
          <w:kern w:val="0"/>
          <w:sz w:val="19"/>
          <w:szCs w:val="19"/>
        </w:rPr>
        <w:t>"children"</w:t>
      </w:r>
      <w:r>
        <w:rPr>
          <w:rFonts w:ascii="Monaco" w:hAnsi="Monaco" w:cs="Monaco"/>
          <w:color w:val="333333"/>
          <w:kern w:val="0"/>
          <w:sz w:val="19"/>
          <w:szCs w:val="19"/>
        </w:rPr>
        <w:t>)[</w:t>
      </w:r>
      <w:r>
        <w:rPr>
          <w:rFonts w:ascii="Monaco" w:hAnsi="Monaco" w:cs="Monaco"/>
          <w:color w:val="6898BC"/>
          <w:kern w:val="0"/>
          <w:sz w:val="19"/>
          <w:szCs w:val="19"/>
        </w:rPr>
        <w:t>1</w:t>
      </w:r>
      <w:r>
        <w:rPr>
          <w:rFonts w:ascii="Monaco" w:hAnsi="Monaco" w:cs="Monaco"/>
          <w:color w:val="333333"/>
          <w:kern w:val="0"/>
          <w:sz w:val="19"/>
          <w:szCs w:val="19"/>
        </w:rPr>
        <w:t>])</w:t>
      </w:r>
    </w:p>
    <w:p w14:paraId="39C65244" w14:textId="4F0D5D8C" w:rsidR="00E873C6" w:rsidRDefault="00E873C6" w:rsidP="00E873C6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E873C6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坑</w:t>
      </w:r>
    </w:p>
    <w:p w14:paraId="42F3FE8A" w14:textId="207FD658" w:rsidR="00E873C6" w:rsidRPr="00E873C6" w:rsidRDefault="00E873C6" w:rsidP="00E873C6">
      <w:r>
        <w:rPr>
          <w:noProof/>
        </w:rPr>
        <w:drawing>
          <wp:inline distT="0" distB="0" distL="0" distR="0" wp14:anchorId="634EA21E" wp14:editId="44CB7DB4">
            <wp:extent cx="5274310" cy="12153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94B0" w14:textId="307DB7FE" w:rsidR="009710CB" w:rsidRDefault="00817686" w:rsidP="00817686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817686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817686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06-01(24)</w:t>
      </w:r>
    </w:p>
    <w:p w14:paraId="62084CC2" w14:textId="1AB6B98B" w:rsidR="00A44EA4" w:rsidRDefault="00A44EA4" w:rsidP="00A44EA4">
      <w:r>
        <w:rPr>
          <w:rFonts w:hint="eastAsia"/>
        </w:rPr>
        <w:t>上周内容回顾</w:t>
      </w:r>
    </w:p>
    <w:p w14:paraId="6EF8C1EA" w14:textId="5DC043DB" w:rsidR="00A44EA4" w:rsidRPr="00A44EA4" w:rsidRDefault="00A44EA4" w:rsidP="00A44EA4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44EA4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A44EA4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06-02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（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25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）</w:t>
      </w:r>
    </w:p>
    <w:p w14:paraId="41B92043" w14:textId="4D2D4CF7" w:rsidR="00A44EA4" w:rsidRDefault="00A44EA4" w:rsidP="00A44EA4">
      <w:r>
        <w:rPr>
          <w:rFonts w:hint="eastAsia"/>
        </w:rPr>
        <w:t>作业讲解</w:t>
      </w:r>
    </w:p>
    <w:p w14:paraId="23D9C3C3" w14:textId="46B820E7" w:rsidR="00A44EA4" w:rsidRPr="00A44EA4" w:rsidRDefault="00A44EA4" w:rsidP="00A44EA4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44EA4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A44EA4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06-0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3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（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26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）</w:t>
      </w:r>
    </w:p>
    <w:p w14:paraId="5DEE8E66" w14:textId="576B8B0B" w:rsidR="00A44EA4" w:rsidRPr="00A44EA4" w:rsidRDefault="00A44EA4" w:rsidP="00A44EA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44EA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得到变量地址</w:t>
      </w:r>
    </w:p>
    <w:p w14:paraId="53C21490" w14:textId="538277F0" w:rsidR="00A44EA4" w:rsidRPr="00817686" w:rsidRDefault="00A44EA4" w:rsidP="00A44EA4">
      <w:r>
        <w:rPr>
          <w:rFonts w:hint="eastAsia"/>
        </w:rPr>
        <w:t>id（）</w:t>
      </w:r>
    </w:p>
    <w:p w14:paraId="2E8E7D72" w14:textId="0DD67C37" w:rsidR="009710CB" w:rsidRPr="00A44EA4" w:rsidRDefault="00ED13B7" w:rsidP="00A44EA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A44EA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i</w:t>
      </w:r>
      <w:r w:rsidRPr="00A44EA4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s</w:t>
      </w:r>
      <w:r w:rsidRPr="00A44EA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和</w:t>
      </w:r>
      <w:r w:rsidRPr="00A44EA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==</w:t>
      </w:r>
      <w:r w:rsidRPr="00A44EA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的</w:t>
      </w:r>
      <w:r w:rsidRPr="00A44EA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 xml:space="preserve"> </w:t>
      </w:r>
      <w:r w:rsidRPr="00A44EA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区别</w:t>
      </w:r>
    </w:p>
    <w:p w14:paraId="2EAFFCB0" w14:textId="46718F81" w:rsidR="00A44EA4" w:rsidRDefault="00A44EA4" w:rsidP="00A44EA4">
      <w:pPr>
        <w:autoSpaceDE w:val="0"/>
        <w:autoSpaceDN w:val="0"/>
        <w:adjustRightInd w:val="0"/>
        <w:jc w:val="left"/>
        <w:rPr>
          <w:rFonts w:ascii="微软雅黑" w:eastAsia="微软雅黑" w:hAnsi="Tahoma" w:cs="微软雅黑"/>
          <w:color w:val="000000"/>
          <w:kern w:val="0"/>
          <w:sz w:val="20"/>
          <w:szCs w:val="20"/>
          <w:lang w:val="zh-CN"/>
        </w:rPr>
      </w:pPr>
      <w:r>
        <w:rPr>
          <w:rFonts w:ascii="Tahoma" w:hAnsi="Tahoma" w:cs="Tahoma"/>
          <w:color w:val="000000"/>
          <w:kern w:val="0"/>
          <w:sz w:val="20"/>
          <w:szCs w:val="20"/>
          <w:lang w:val="zh-CN"/>
        </w:rPr>
        <w:t xml:space="preserve">is </w:t>
      </w:r>
      <w:r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lang w:val="zh-CN"/>
        </w:rPr>
        <w:t>用于判断两个变量引用对象是否为同一个，</w:t>
      </w:r>
      <w:r>
        <w:rPr>
          <w:rFonts w:ascii="微软雅黑" w:eastAsia="微软雅黑" w:hAnsi="Tahoma" w:cs="微软雅黑"/>
          <w:color w:val="000000"/>
          <w:kern w:val="0"/>
          <w:sz w:val="20"/>
          <w:szCs w:val="20"/>
          <w:lang w:val="zh-CN"/>
        </w:rPr>
        <w:t xml:space="preserve"> == </w:t>
      </w:r>
      <w:r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lang w:val="zh-CN"/>
        </w:rPr>
        <w:t>用于判断引用变量的值是否相等。类似于</w:t>
      </w:r>
      <w:r>
        <w:rPr>
          <w:rFonts w:ascii="微软雅黑" w:eastAsia="微软雅黑" w:hAnsi="Tahoma" w:cs="微软雅黑"/>
          <w:color w:val="000000"/>
          <w:kern w:val="0"/>
          <w:sz w:val="20"/>
          <w:szCs w:val="20"/>
          <w:lang w:val="zh-CN"/>
        </w:rPr>
        <w:t>Java</w:t>
      </w:r>
      <w:r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lang w:val="zh-CN"/>
        </w:rPr>
        <w:t>中的</w:t>
      </w:r>
      <w:r>
        <w:rPr>
          <w:rFonts w:ascii="微软雅黑" w:eastAsia="微软雅黑" w:hAnsi="Tahoma" w:cs="微软雅黑"/>
          <w:color w:val="000000"/>
          <w:kern w:val="0"/>
          <w:sz w:val="20"/>
          <w:szCs w:val="20"/>
          <w:lang w:val="zh-CN"/>
        </w:rPr>
        <w:t>equal()</w:t>
      </w:r>
      <w:r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lang w:val="zh-CN"/>
        </w:rPr>
        <w:t>和</w:t>
      </w:r>
      <w:r>
        <w:rPr>
          <w:rFonts w:ascii="微软雅黑" w:eastAsia="微软雅黑" w:hAnsi="Tahoma" w:cs="微软雅黑"/>
          <w:color w:val="000000"/>
          <w:kern w:val="0"/>
          <w:sz w:val="20"/>
          <w:szCs w:val="20"/>
          <w:lang w:val="zh-CN"/>
        </w:rPr>
        <w:t>==</w:t>
      </w:r>
      <w:r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lang w:val="zh-CN"/>
        </w:rPr>
        <w:t>。反之，</w:t>
      </w:r>
      <w:r>
        <w:rPr>
          <w:rFonts w:ascii="微软雅黑" w:eastAsia="微软雅黑" w:hAnsi="Tahoma" w:cs="微软雅黑"/>
          <w:color w:val="000000"/>
          <w:kern w:val="0"/>
          <w:sz w:val="20"/>
          <w:szCs w:val="20"/>
          <w:lang w:val="zh-CN"/>
        </w:rPr>
        <w:t xml:space="preserve">is not </w:t>
      </w:r>
      <w:r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lang w:val="zh-CN"/>
        </w:rPr>
        <w:t>用于判断两个变量是否引用自不同的对象，而</w:t>
      </w:r>
      <w:r>
        <w:rPr>
          <w:rFonts w:ascii="微软雅黑" w:eastAsia="微软雅黑" w:hAnsi="Tahoma" w:cs="微软雅黑"/>
          <w:color w:val="000000"/>
          <w:kern w:val="0"/>
          <w:sz w:val="20"/>
          <w:szCs w:val="20"/>
          <w:lang w:val="zh-CN"/>
        </w:rPr>
        <w:t xml:space="preserve"> != </w:t>
      </w:r>
      <w:r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lang w:val="zh-CN"/>
        </w:rPr>
        <w:t>用于判断引用变量的值是否不等</w:t>
      </w:r>
    </w:p>
    <w:p w14:paraId="0D9B1E7C" w14:textId="6076C316" w:rsidR="00AE111B" w:rsidRDefault="00AE111B" w:rsidP="00A44EA4">
      <w:pPr>
        <w:autoSpaceDE w:val="0"/>
        <w:autoSpaceDN w:val="0"/>
        <w:adjustRightInd w:val="0"/>
        <w:jc w:val="left"/>
        <w:rPr>
          <w:rFonts w:ascii="微软雅黑" w:eastAsia="微软雅黑" w:hAnsi="Tahoma" w:cs="微软雅黑"/>
          <w:color w:val="000000"/>
          <w:kern w:val="0"/>
          <w:sz w:val="20"/>
          <w:szCs w:val="20"/>
          <w:lang w:val="zh-CN"/>
        </w:rPr>
      </w:pPr>
      <w:r w:rsidRPr="00AE111B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yellow"/>
          <w:lang w:val="zh-CN"/>
        </w:rPr>
        <w:t>总结：id</w:t>
      </w:r>
      <w:r w:rsidRPr="00AE111B">
        <w:rPr>
          <w:rFonts w:ascii="微软雅黑" w:eastAsia="微软雅黑" w:hAnsi="Tahoma" w:cs="微软雅黑"/>
          <w:color w:val="000000"/>
          <w:kern w:val="0"/>
          <w:sz w:val="20"/>
          <w:szCs w:val="20"/>
          <w:highlight w:val="yellow"/>
          <w:lang w:val="zh-CN"/>
        </w:rPr>
        <w:t>()</w:t>
      </w:r>
      <w:r w:rsidRPr="00AE111B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yellow"/>
          <w:lang w:val="zh-CN"/>
        </w:rPr>
        <w:t>和is的关系，is是比较id</w:t>
      </w:r>
      <w:r w:rsidRPr="00AE111B">
        <w:rPr>
          <w:rFonts w:ascii="微软雅黑" w:eastAsia="微软雅黑" w:hAnsi="Tahoma" w:cs="微软雅黑"/>
          <w:color w:val="000000"/>
          <w:kern w:val="0"/>
          <w:sz w:val="20"/>
          <w:szCs w:val="20"/>
          <w:highlight w:val="yellow"/>
          <w:lang w:val="zh-CN"/>
        </w:rPr>
        <w:t>()</w:t>
      </w:r>
      <w:r w:rsidRPr="00AE111B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yellow"/>
          <w:lang w:val="zh-CN"/>
        </w:rPr>
        <w:t>计算出来的结果，最终我们通过is可以查看两个变量使用的是否是同一个对象</w:t>
      </w:r>
      <w:r w:rsidR="00E57872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yellow"/>
          <w:lang w:val="zh-CN"/>
        </w:rPr>
        <w:t>（is不光要地址相同还要值相同，</w:t>
      </w:r>
      <w:r w:rsidR="001B4C03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yellow"/>
          <w:lang w:val="zh-CN"/>
        </w:rPr>
        <w:t>==只要值相同就行了</w:t>
      </w:r>
      <w:r w:rsidR="00E57872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yellow"/>
          <w:lang w:val="zh-CN"/>
        </w:rPr>
        <w:t>）</w:t>
      </w:r>
    </w:p>
    <w:p w14:paraId="7A144679" w14:textId="70FF395C" w:rsidR="00F87026" w:rsidRPr="00F87026" w:rsidRDefault="00F87026" w:rsidP="00F87026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F87026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lastRenderedPageBreak/>
        <w:t>小数据池</w:t>
      </w:r>
    </w:p>
    <w:p w14:paraId="78681129" w14:textId="04086281" w:rsidR="00ED13B7" w:rsidRDefault="00F87026" w:rsidP="001134E1">
      <w:r>
        <w:rPr>
          <w:rFonts w:hint="eastAsia"/>
        </w:rPr>
        <w:t>把我们使用过的值存储在小数据池中，供其他的变量使用。</w:t>
      </w:r>
    </w:p>
    <w:p w14:paraId="50B7A7F5" w14:textId="521804D3" w:rsidR="00F87026" w:rsidRDefault="00F87026" w:rsidP="001134E1">
      <w:r>
        <w:rPr>
          <w:rFonts w:hint="eastAsia"/>
        </w:rPr>
        <w:t>小数据池</w:t>
      </w:r>
      <w:proofErr w:type="gramStart"/>
      <w:r>
        <w:rPr>
          <w:rFonts w:hint="eastAsia"/>
        </w:rPr>
        <w:t>阁数字</w:t>
      </w:r>
      <w:proofErr w:type="gramEnd"/>
      <w:r>
        <w:rPr>
          <w:rFonts w:hint="eastAsia"/>
        </w:rPr>
        <w:t>和字符串使用，其他数据类型不存在</w:t>
      </w:r>
    </w:p>
    <w:p w14:paraId="7E7DE9F1" w14:textId="6DED931E" w:rsidR="00F87026" w:rsidRDefault="00F87026" w:rsidP="001134E1">
      <w:r>
        <w:rPr>
          <w:rFonts w:hint="eastAsia"/>
        </w:rPr>
        <w:t>对于数字：-5-256是会被加到小数据池中的，每次使用都是同一个对象</w:t>
      </w:r>
    </w:p>
    <w:p w14:paraId="4E31E6D9" w14:textId="33BE16C8" w:rsidR="00F87026" w:rsidRDefault="00F87026" w:rsidP="001134E1">
      <w:r>
        <w:rPr>
          <w:rFonts w:hint="eastAsia"/>
        </w:rPr>
        <w:t>对于字符串：1.如果是纯文字信息和下划线，那么这个对象会被添加到小数据池</w:t>
      </w:r>
    </w:p>
    <w:p w14:paraId="1E7CD1B3" w14:textId="59BE6DFF" w:rsidR="00F87026" w:rsidRDefault="00F87026" w:rsidP="001134E1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2.如果是</w:t>
      </w:r>
      <w:r w:rsidRPr="004146E3">
        <w:rPr>
          <w:rFonts w:hint="eastAsia"/>
          <w:highlight w:val="green"/>
        </w:rPr>
        <w:t>带有特殊文字符</w:t>
      </w:r>
      <w:r>
        <w:rPr>
          <w:rFonts w:hint="eastAsia"/>
        </w:rPr>
        <w:t>的，那么不会被添加到小数据池，每次都是新的</w:t>
      </w:r>
    </w:p>
    <w:p w14:paraId="798EAB59" w14:textId="40624B97" w:rsidR="00F87026" w:rsidRDefault="00F87026" w:rsidP="00E37B27">
      <w:pPr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3.如果是单一字母</w:t>
      </w:r>
      <w:r w:rsidR="00E37B27">
        <w:rPr>
          <w:rFonts w:hint="eastAsia"/>
        </w:rPr>
        <w:t>*n的情况，a</w:t>
      </w:r>
      <w:r w:rsidR="00E37B27">
        <w:t>*20</w:t>
      </w:r>
      <w:r w:rsidR="00E37B27">
        <w:rPr>
          <w:rFonts w:hint="eastAsia"/>
        </w:rPr>
        <w:t>，在20个单位内是可以得。超过20个单位 就不会添加到校数据池中</w:t>
      </w:r>
    </w:p>
    <w:p w14:paraId="15FAC084" w14:textId="733A0F10" w:rsidR="00E37B27" w:rsidRDefault="00E37B27" w:rsidP="00E37B27">
      <w:pPr>
        <w:ind w:left="1260" w:hangingChars="600" w:hanging="1260"/>
      </w:pPr>
      <w:r w:rsidRPr="00AE111B">
        <w:rPr>
          <w:rFonts w:hint="eastAsia"/>
          <w:highlight w:val="yellow"/>
        </w:rPr>
        <w:t>注意：</w:t>
      </w:r>
      <w:r w:rsidR="00AE111B" w:rsidRPr="00AE111B">
        <w:rPr>
          <w:rFonts w:hint="eastAsia"/>
          <w:highlight w:val="yellow"/>
        </w:rPr>
        <w:t>（一般情况下）:在py文件中，如果你只是单纯的定义一个字符串，那么一般情况下都是会被添加到小数据池中的。我们可以这样认为：在使用字符串的时候，python会帮我们把字符串进行缓存，在下次使用的时候直接指向这个字符串即可，可以节省很多内存。</w:t>
      </w:r>
    </w:p>
    <w:p w14:paraId="2AE275C3" w14:textId="34FCE5A2" w:rsidR="00AE111B" w:rsidRDefault="00AE111B" w:rsidP="00E37B27">
      <w:pPr>
        <w:ind w:left="1260" w:hangingChars="600" w:hanging="1260"/>
      </w:pPr>
      <w:r>
        <w:rPr>
          <w:noProof/>
        </w:rPr>
        <w:drawing>
          <wp:inline distT="0" distB="0" distL="0" distR="0" wp14:anchorId="2A264F9E" wp14:editId="1AC93B84">
            <wp:extent cx="4809524" cy="159047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0E27" w14:textId="12EE7172" w:rsidR="001B61EA" w:rsidRPr="001B61EA" w:rsidRDefault="001B61EA" w:rsidP="001B61E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1B61E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编码</w:t>
      </w:r>
    </w:p>
    <w:p w14:paraId="5C7BAC36" w14:textId="10CB146D" w:rsidR="00AE111B" w:rsidRDefault="001B61EA" w:rsidP="00E37B27">
      <w:pPr>
        <w:ind w:left="1260" w:hangingChars="600" w:hanging="1260"/>
      </w:pPr>
      <w:r w:rsidRPr="001B61EA">
        <w:t>python2中默认使用的是ASCII码，所以不支持中文。如果需要在python2中更改编码需要</w:t>
      </w:r>
    </w:p>
    <w:p w14:paraId="59DB5FCE" w14:textId="6DE3D3DD" w:rsidR="001B61EA" w:rsidRDefault="001B61EA" w:rsidP="00E37B27">
      <w:pPr>
        <w:ind w:left="1260" w:hangingChars="600" w:hanging="1260"/>
      </w:pPr>
      <w:r>
        <w:rPr>
          <w:rFonts w:hint="eastAsia"/>
        </w:rPr>
        <w:t>在文件的开始编写</w:t>
      </w:r>
    </w:p>
    <w:p w14:paraId="5843B8C0" w14:textId="79851D52" w:rsidR="001B61EA" w:rsidRDefault="001B61EA" w:rsidP="00E37B27">
      <w:pPr>
        <w:ind w:left="1260" w:hangingChars="600" w:hanging="126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-*-</w:t>
      </w:r>
      <w:r>
        <w:t xml:space="preserve"> </w:t>
      </w:r>
      <w:r>
        <w:rPr>
          <w:rFonts w:hint="eastAsia"/>
        </w:rPr>
        <w:t>encoding</w:t>
      </w:r>
      <w:r>
        <w:t>:utf-8 -*-</w:t>
      </w:r>
    </w:p>
    <w:p w14:paraId="02C2DC36" w14:textId="52806C45" w:rsidR="001B61EA" w:rsidRDefault="001B61EA" w:rsidP="00E37B27">
      <w:pPr>
        <w:ind w:left="1260" w:hangingChars="600" w:hanging="1260"/>
      </w:pPr>
      <w:r>
        <w:rPr>
          <w:rFonts w:hint="eastAsia"/>
        </w:rPr>
        <w:t>p</w:t>
      </w:r>
      <w:r>
        <w:t>ython3</w:t>
      </w:r>
      <w:r>
        <w:rPr>
          <w:rFonts w:hint="eastAsia"/>
        </w:rPr>
        <w:t>中：内存中使用的是unicode码</w:t>
      </w:r>
    </w:p>
    <w:p w14:paraId="23C685DC" w14:textId="50375EEE" w:rsidR="001B61EA" w:rsidRDefault="001B61EA" w:rsidP="00E37B27">
      <w:pPr>
        <w:ind w:left="1260" w:hangingChars="600" w:hanging="1260"/>
      </w:pPr>
      <w:r>
        <w:rPr>
          <w:noProof/>
        </w:rPr>
        <w:lastRenderedPageBreak/>
        <w:drawing>
          <wp:inline distT="0" distB="0" distL="0" distR="0" wp14:anchorId="7F37ED14" wp14:editId="1F8F1C24">
            <wp:extent cx="4542857" cy="3123809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BB4E" w14:textId="51FA8AC4" w:rsidR="00AE111B" w:rsidRDefault="001B61EA" w:rsidP="00D2275E">
      <w:pPr>
        <w:ind w:left="1260" w:hangingChars="600" w:hanging="1260"/>
      </w:pPr>
      <w:r>
        <w:rPr>
          <w:rFonts w:hint="eastAsia"/>
        </w:rPr>
        <w:t>记住：英文编码之后的结果</w:t>
      </w:r>
      <w:r w:rsidR="00D2275E">
        <w:rPr>
          <w:rFonts w:hint="eastAsia"/>
        </w:rPr>
        <w:t>和</w:t>
      </w:r>
      <w:proofErr w:type="gramStart"/>
      <w:r w:rsidR="00D2275E">
        <w:rPr>
          <w:rFonts w:hint="eastAsia"/>
        </w:rPr>
        <w:t>源字符串</w:t>
      </w:r>
      <w:proofErr w:type="gramEnd"/>
      <w:r w:rsidR="00D2275E">
        <w:rPr>
          <w:rFonts w:hint="eastAsia"/>
        </w:rPr>
        <w:t>一致，中文编码之后的结果根据编码的不同，编码结</w:t>
      </w:r>
    </w:p>
    <w:p w14:paraId="6A2F008F" w14:textId="04398E82" w:rsidR="009710CB" w:rsidRDefault="00D2275E" w:rsidP="001134E1">
      <w:r>
        <w:rPr>
          <w:rFonts w:hint="eastAsia"/>
        </w:rPr>
        <w:t>果也不同，我们能看到，一个中文的UTF-</w:t>
      </w:r>
      <w:r>
        <w:t>8</w:t>
      </w:r>
      <w:r>
        <w:rPr>
          <w:rFonts w:hint="eastAsia"/>
        </w:rPr>
        <w:t>编码是3个字节，一个</w:t>
      </w:r>
      <w:r>
        <w:t>GBK</w:t>
      </w:r>
      <w:r>
        <w:rPr>
          <w:rFonts w:hint="eastAsia"/>
        </w:rPr>
        <w:t>的中文编码是2个字节。编码之后的类型就是bytes类型。在网络传输和存储的时候我们p</w:t>
      </w:r>
      <w:r>
        <w:t>ython</w:t>
      </w:r>
      <w:r>
        <w:rPr>
          <w:rFonts w:hint="eastAsia"/>
        </w:rPr>
        <w:t>是保存和存储的bytes类型，那么在对方接受的时候，也是接受的bytes类型的数据，我么可以使用decode</w:t>
      </w:r>
      <w:r>
        <w:t>()</w:t>
      </w:r>
      <w:r>
        <w:rPr>
          <w:rFonts w:hint="eastAsia"/>
        </w:rPr>
        <w:t>来进行解码操作，把bytes类型的数据还原回我们熟悉的字符串</w:t>
      </w:r>
    </w:p>
    <w:p w14:paraId="2F1CBDBC" w14:textId="20C91C05" w:rsidR="00D2275E" w:rsidRPr="00D2275E" w:rsidRDefault="00D2275E" w:rsidP="00D2275E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D2275E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D2275E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07-01</w:t>
      </w:r>
      <w:r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(27)</w:t>
      </w:r>
    </w:p>
    <w:p w14:paraId="09FD8077" w14:textId="77BECEDC" w:rsidR="00D2275E" w:rsidRPr="00942253" w:rsidRDefault="00942253" w:rsidP="00942253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942253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内容回顾和作业</w:t>
      </w:r>
    </w:p>
    <w:p w14:paraId="6E12C9C7" w14:textId="0C15CA39" w:rsidR="00942253" w:rsidRDefault="007029FB" w:rsidP="001134E1">
      <w:r w:rsidRPr="007029FB">
        <w:rPr>
          <w:rFonts w:hint="eastAsia"/>
          <w:highlight w:val="yellow"/>
        </w:rPr>
        <w:t>坑：</w:t>
      </w:r>
      <w:r w:rsidR="00F253BE" w:rsidRPr="007029FB">
        <w:rPr>
          <w:rFonts w:hint="eastAsia"/>
          <w:highlight w:val="yellow"/>
        </w:rPr>
        <w:t>字典迭代的过程中涉及到删除</w:t>
      </w:r>
      <w:r w:rsidRPr="007029FB">
        <w:rPr>
          <w:rFonts w:hint="eastAsia"/>
          <w:highlight w:val="yellow"/>
        </w:rPr>
        <w:t xml:space="preserve">（修改 </w:t>
      </w:r>
      <w:r w:rsidRPr="007029FB">
        <w:rPr>
          <w:highlight w:val="yellow"/>
        </w:rPr>
        <w:t xml:space="preserve"> </w:t>
      </w:r>
      <w:r w:rsidRPr="007029FB">
        <w:rPr>
          <w:rFonts w:hint="eastAsia"/>
          <w:highlight w:val="yellow"/>
        </w:rPr>
        <w:t>每次循环记录删除的key</w:t>
      </w:r>
      <w:r w:rsidRPr="007029FB">
        <w:rPr>
          <w:highlight w:val="yellow"/>
        </w:rPr>
        <w:t>,</w:t>
      </w:r>
      <w:r w:rsidRPr="007029FB">
        <w:rPr>
          <w:rFonts w:hint="eastAsia"/>
          <w:highlight w:val="yellow"/>
        </w:rPr>
        <w:t>循环完在删除）</w:t>
      </w:r>
    </w:p>
    <w:p w14:paraId="0952356A" w14:textId="40291ED4" w:rsidR="00D2275E" w:rsidRPr="007029FB" w:rsidRDefault="007029FB" w:rsidP="007029FB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7029F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  <w:highlight w:val="yellow"/>
        </w:rPr>
        <w:t>day</w:t>
      </w:r>
      <w:r w:rsidRPr="007029FB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  <w:highlight w:val="yellow"/>
        </w:rPr>
        <w:t>07-02(28)</w:t>
      </w:r>
    </w:p>
    <w:p w14:paraId="57A424CD" w14:textId="4B88E2AF" w:rsidR="00961AFD" w:rsidRDefault="007029FB" w:rsidP="007029F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7029F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s</w:t>
      </w:r>
      <w:r w:rsidRPr="007029FB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tr</w:t>
      </w:r>
    </w:p>
    <w:p w14:paraId="5D6D2AB7" w14:textId="1B1E80A1" w:rsidR="00961AFD" w:rsidRPr="007029FB" w:rsidRDefault="00961AFD" w:rsidP="00961AFD">
      <w:r>
        <w:rPr>
          <w:rFonts w:hint="eastAsia"/>
        </w:rPr>
        <w:t>join可以把列表变成字符串，把字符串变成列表.split（）</w:t>
      </w:r>
    </w:p>
    <w:p w14:paraId="3029DEC0" w14:textId="1320341F" w:rsidR="007029FB" w:rsidRDefault="00961AFD" w:rsidP="001134E1">
      <w:r>
        <w:rPr>
          <w:highlight w:val="yellow"/>
        </w:rPr>
        <w:t>tmp=</w:t>
      </w:r>
      <w:r w:rsidR="007029FB" w:rsidRPr="00961AFD">
        <w:rPr>
          <w:rFonts w:hint="eastAsia"/>
          <w:highlight w:val="yellow"/>
        </w:rPr>
        <w:t>s</w:t>
      </w:r>
      <w:r w:rsidR="007029FB" w:rsidRPr="00961AFD">
        <w:rPr>
          <w:highlight w:val="yellow"/>
        </w:rPr>
        <w:t>tr.join(</w:t>
      </w:r>
      <w:r w:rsidR="003607F3">
        <w:rPr>
          <w:rFonts w:hint="eastAsia"/>
          <w:highlight w:val="yellow"/>
        </w:rPr>
        <w:t>s</w:t>
      </w:r>
      <w:r w:rsidR="003607F3">
        <w:rPr>
          <w:highlight w:val="yellow"/>
        </w:rPr>
        <w:t>tr2</w:t>
      </w:r>
      <w:r w:rsidR="007029FB" w:rsidRPr="00961AFD">
        <w:rPr>
          <w:highlight w:val="yellow"/>
        </w:rPr>
        <w:t>)#</w:t>
      </w:r>
      <w:r w:rsidR="007029FB" w:rsidRPr="00961AFD">
        <w:rPr>
          <w:rFonts w:hint="eastAsia"/>
          <w:highlight w:val="yellow"/>
        </w:rPr>
        <w:t>把字符串str插入到s</w:t>
      </w:r>
      <w:r w:rsidR="007029FB" w:rsidRPr="00961AFD">
        <w:rPr>
          <w:highlight w:val="yellow"/>
        </w:rPr>
        <w:t>tr2</w:t>
      </w:r>
      <w:r w:rsidR="007029FB" w:rsidRPr="00961AFD">
        <w:rPr>
          <w:rFonts w:hint="eastAsia"/>
          <w:highlight w:val="yellow"/>
        </w:rPr>
        <w:t>中</w:t>
      </w:r>
      <w:r w:rsidRPr="00961AFD">
        <w:rPr>
          <w:rFonts w:hint="eastAsia"/>
          <w:highlight w:val="yellow"/>
        </w:rPr>
        <w:t>(依次在s</w:t>
      </w:r>
      <w:r w:rsidRPr="00961AFD">
        <w:rPr>
          <w:highlight w:val="yellow"/>
        </w:rPr>
        <w:t>tr2</w:t>
      </w:r>
      <w:r w:rsidRPr="00961AFD">
        <w:rPr>
          <w:rFonts w:hint="eastAsia"/>
          <w:highlight w:val="yellow"/>
        </w:rPr>
        <w:t>中的每个字符</w:t>
      </w:r>
      <w:r>
        <w:rPr>
          <w:rFonts w:hint="eastAsia"/>
          <w:highlight w:val="yellow"/>
        </w:rPr>
        <w:t>(除了最后一个字符</w:t>
      </w:r>
      <w:r>
        <w:rPr>
          <w:highlight w:val="yellow"/>
        </w:rPr>
        <w:t>)</w:t>
      </w:r>
      <w:r w:rsidRPr="00961AFD">
        <w:rPr>
          <w:rFonts w:hint="eastAsia"/>
          <w:highlight w:val="yellow"/>
        </w:rPr>
        <w:t>后面加入str</w:t>
      </w:r>
      <w:r w:rsidRPr="00961AFD">
        <w:rPr>
          <w:highlight w:val="yellow"/>
        </w:rPr>
        <w:t>)</w:t>
      </w:r>
    </w:p>
    <w:p w14:paraId="79BA35EA" w14:textId="0ACFD71A" w:rsidR="00961AFD" w:rsidRDefault="00961AFD" w:rsidP="00961AFD">
      <w:pPr>
        <w:pStyle w:val="HTML"/>
        <w:shd w:val="clear" w:color="auto" w:fill="2B2B2B"/>
        <w:rPr>
          <w:color w:val="A9B7C6"/>
          <w:sz w:val="27"/>
          <w:szCs w:val="27"/>
        </w:rPr>
      </w:pPr>
      <w:r>
        <w:rPr>
          <w:rFonts w:hint="eastAsia"/>
          <w:color w:val="A9B7C6"/>
          <w:sz w:val="27"/>
          <w:szCs w:val="27"/>
        </w:rPr>
        <w:t>s=</w:t>
      </w:r>
      <w:r>
        <w:rPr>
          <w:rFonts w:hint="eastAsia"/>
          <w:color w:val="6A8759"/>
          <w:sz w:val="27"/>
          <w:szCs w:val="27"/>
        </w:rPr>
        <w:t>"abc"</w:t>
      </w:r>
      <w:r>
        <w:rPr>
          <w:rFonts w:hint="eastAsia"/>
          <w:color w:val="6A8759"/>
          <w:sz w:val="27"/>
          <w:szCs w:val="27"/>
        </w:rPr>
        <w:br/>
      </w:r>
      <w:r>
        <w:rPr>
          <w:rFonts w:hint="eastAsia"/>
          <w:color w:val="A9B7C6"/>
          <w:sz w:val="27"/>
          <w:szCs w:val="27"/>
        </w:rPr>
        <w:t>t=</w:t>
      </w:r>
      <w:r>
        <w:rPr>
          <w:rFonts w:hint="eastAsia"/>
          <w:color w:val="6A8759"/>
          <w:sz w:val="27"/>
          <w:szCs w:val="27"/>
        </w:rPr>
        <w:t>"你好啊"</w:t>
      </w:r>
      <w:r>
        <w:rPr>
          <w:rFonts w:hint="eastAsia"/>
          <w:color w:val="6A8759"/>
          <w:sz w:val="27"/>
          <w:szCs w:val="27"/>
        </w:rPr>
        <w:br/>
      </w:r>
      <w:r>
        <w:rPr>
          <w:rFonts w:hint="eastAsia"/>
          <w:color w:val="A9B7C6"/>
          <w:sz w:val="27"/>
          <w:szCs w:val="27"/>
        </w:rPr>
        <w:lastRenderedPageBreak/>
        <w:t>tmp=s.join(t)</w:t>
      </w:r>
      <w:r>
        <w:rPr>
          <w:rFonts w:hint="eastAsia"/>
          <w:color w:val="A9B7C6"/>
          <w:sz w:val="27"/>
          <w:szCs w:val="27"/>
        </w:rPr>
        <w:br/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(tmp)</w:t>
      </w:r>
      <w:r w:rsidRPr="00961AFD">
        <w:rPr>
          <w:rFonts w:hint="eastAsia"/>
        </w:rPr>
        <w:t xml:space="preserve"> </w:t>
      </w:r>
      <w:r>
        <w:rPr>
          <w:rFonts w:hint="eastAsia"/>
        </w:rPr>
        <w:t>#</w:t>
      </w:r>
      <w:r w:rsidRPr="00961AFD">
        <w:rPr>
          <w:rFonts w:hint="eastAsia"/>
          <w:color w:val="A9B7C6"/>
          <w:sz w:val="27"/>
          <w:szCs w:val="27"/>
        </w:rPr>
        <w:t>你</w:t>
      </w:r>
      <w:r w:rsidRPr="00961AFD">
        <w:rPr>
          <w:color w:val="A9B7C6"/>
          <w:sz w:val="27"/>
          <w:szCs w:val="27"/>
        </w:rPr>
        <w:t>abc好abc啊</w:t>
      </w:r>
    </w:p>
    <w:p w14:paraId="3A77A470" w14:textId="1AEC2F56" w:rsidR="00961AFD" w:rsidRPr="00961AFD" w:rsidRDefault="00961AFD" w:rsidP="001134E1"/>
    <w:p w14:paraId="46A2865D" w14:textId="77777777" w:rsidR="00961AFD" w:rsidRDefault="00961AFD" w:rsidP="00961AFD">
      <w:pPr>
        <w:pStyle w:val="HTML"/>
        <w:shd w:val="clear" w:color="auto" w:fill="2B2B2B"/>
        <w:rPr>
          <w:color w:val="A9B7C6"/>
          <w:sz w:val="27"/>
          <w:szCs w:val="27"/>
        </w:rPr>
      </w:pPr>
      <w:r>
        <w:rPr>
          <w:rFonts w:hint="eastAsia"/>
          <w:color w:val="A9B7C6"/>
          <w:sz w:val="27"/>
          <w:szCs w:val="27"/>
        </w:rPr>
        <w:t>tmp=</w:t>
      </w:r>
      <w:r>
        <w:rPr>
          <w:rFonts w:hint="eastAsia"/>
          <w:color w:val="6A8759"/>
          <w:sz w:val="27"/>
          <w:szCs w:val="27"/>
        </w:rPr>
        <w:t>"_"</w:t>
      </w:r>
      <w:r>
        <w:rPr>
          <w:rFonts w:hint="eastAsia"/>
          <w:color w:val="A9B7C6"/>
          <w:sz w:val="27"/>
          <w:szCs w:val="27"/>
        </w:rPr>
        <w:t>.join([</w:t>
      </w:r>
      <w:r>
        <w:rPr>
          <w:rFonts w:hint="eastAsia"/>
          <w:color w:val="6A8759"/>
          <w:sz w:val="27"/>
          <w:szCs w:val="27"/>
        </w:rPr>
        <w:t>"alex"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6A8759"/>
          <w:sz w:val="27"/>
          <w:szCs w:val="27"/>
        </w:rPr>
        <w:t>"wuse"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6A8759"/>
          <w:sz w:val="27"/>
          <w:szCs w:val="27"/>
        </w:rPr>
        <w:t>"taibai"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6A8759"/>
          <w:sz w:val="27"/>
          <w:szCs w:val="27"/>
        </w:rPr>
        <w:t>"ritian"</w:t>
      </w:r>
      <w:r>
        <w:rPr>
          <w:rFonts w:hint="eastAsia"/>
          <w:color w:val="A9B7C6"/>
          <w:sz w:val="27"/>
          <w:szCs w:val="27"/>
        </w:rPr>
        <w:t>])</w:t>
      </w:r>
      <w:r>
        <w:rPr>
          <w:rFonts w:hint="eastAsia"/>
          <w:color w:val="A9B7C6"/>
          <w:sz w:val="27"/>
          <w:szCs w:val="27"/>
        </w:rPr>
        <w:br/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(tmp)</w:t>
      </w:r>
      <w:r>
        <w:rPr>
          <w:rFonts w:hint="eastAsia"/>
          <w:color w:val="808080"/>
          <w:sz w:val="27"/>
          <w:szCs w:val="27"/>
        </w:rPr>
        <w:t>#alex_wuse_taibai_ritian</w:t>
      </w:r>
    </w:p>
    <w:p w14:paraId="71E0B721" w14:textId="201087F2" w:rsidR="00961AFD" w:rsidRPr="00961AFD" w:rsidRDefault="00961AFD" w:rsidP="001134E1">
      <w:pPr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961AFD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</w:t>
      </w:r>
      <w:r w:rsidRPr="00961AFD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ay07-03(29)</w:t>
      </w:r>
    </w:p>
    <w:p w14:paraId="353C06BD" w14:textId="65C85A00" w:rsidR="00961AFD" w:rsidRPr="00961AFD" w:rsidRDefault="00ED1A39" w:rsidP="001134E1">
      <w:r>
        <w:rPr>
          <w:noProof/>
        </w:rPr>
        <w:drawing>
          <wp:inline distT="0" distB="0" distL="0" distR="0" wp14:anchorId="5231A9E2" wp14:editId="564F34EB">
            <wp:extent cx="4876190" cy="132381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B0D8" w14:textId="3D741392" w:rsidR="00961AFD" w:rsidRDefault="00ED1A39" w:rsidP="001134E1">
      <w:r w:rsidRPr="00C84617">
        <w:rPr>
          <w:rFonts w:hint="eastAsia"/>
          <w:highlight w:val="yellow"/>
        </w:rPr>
        <w:t>w</w:t>
      </w:r>
      <w:r w:rsidRPr="00C84617">
        <w:rPr>
          <w:highlight w:val="yellow"/>
        </w:rPr>
        <w:t>hy</w:t>
      </w:r>
      <w:r w:rsidRPr="00C84617">
        <w:rPr>
          <w:rFonts w:hint="eastAsia"/>
          <w:highlight w:val="yellow"/>
        </w:rPr>
        <w:t>？？？</w:t>
      </w:r>
    </w:p>
    <w:p w14:paraId="291F8F4C" w14:textId="4D6F442B" w:rsidR="00ED1A39" w:rsidRDefault="00C84617" w:rsidP="001134E1">
      <w:r>
        <w:rPr>
          <w:rFonts w:hint="eastAsia"/>
        </w:rPr>
        <w:t>lst中每个元素有一个下标1，2，3，4当我们便利到1并删除1时所有的元素自动向前移</w:t>
      </w:r>
    </w:p>
    <w:p w14:paraId="60C4E6DB" w14:textId="78C0572B" w:rsidR="00961AFD" w:rsidRDefault="00C84617" w:rsidP="001134E1">
      <w:r>
        <w:rPr>
          <w:rFonts w:hint="eastAsia"/>
        </w:rPr>
        <w:t>怎么安全删除（记录删除的位置，循环结束在删除）</w:t>
      </w:r>
    </w:p>
    <w:p w14:paraId="0145B6FD" w14:textId="0E342B46" w:rsidR="009E5363" w:rsidRPr="009E5363" w:rsidRDefault="009E5363" w:rsidP="009E5363">
      <w:pPr>
        <w:pStyle w:val="HTML"/>
        <w:shd w:val="clear" w:color="auto" w:fill="2B2B2B"/>
        <w:rPr>
          <w:color w:val="A9B7C6"/>
          <w:sz w:val="27"/>
          <w:szCs w:val="27"/>
        </w:rPr>
      </w:pPr>
      <w:r w:rsidRPr="009E5363">
        <w:rPr>
          <w:rFonts w:hint="eastAsia"/>
          <w:highlight w:val="yellow"/>
        </w:rPr>
        <w:t>坑</w:t>
      </w:r>
      <w:r>
        <w:rPr>
          <w:rFonts w:hint="eastAsia"/>
        </w:rPr>
        <w:t>：</w:t>
      </w:r>
      <w:r w:rsidRPr="009E5363">
        <w:rPr>
          <w:rFonts w:hint="eastAsia"/>
          <w:color w:val="A9B7C6"/>
          <w:sz w:val="27"/>
          <w:szCs w:val="27"/>
        </w:rPr>
        <w:t>dic={}</w:t>
      </w:r>
      <w:r w:rsidRPr="009E5363">
        <w:rPr>
          <w:rFonts w:hint="eastAsia"/>
          <w:color w:val="A9B7C6"/>
          <w:sz w:val="27"/>
          <w:szCs w:val="27"/>
        </w:rPr>
        <w:br/>
      </w:r>
      <w:bookmarkStart w:id="12" w:name="_Hlk533600100"/>
      <w:r w:rsidRPr="009E5363">
        <w:rPr>
          <w:rFonts w:hint="eastAsia"/>
          <w:color w:val="A9B7C6"/>
          <w:sz w:val="27"/>
          <w:szCs w:val="27"/>
        </w:rPr>
        <w:t>s=dic.fromkeys(</w:t>
      </w:r>
      <w:r w:rsidRPr="009E5363">
        <w:rPr>
          <w:rFonts w:hint="eastAsia"/>
          <w:color w:val="6A8759"/>
          <w:sz w:val="27"/>
          <w:szCs w:val="27"/>
        </w:rPr>
        <w:t>"王健林"</w:t>
      </w:r>
      <w:r w:rsidRPr="009E5363">
        <w:rPr>
          <w:rFonts w:hint="eastAsia"/>
          <w:color w:val="CC7832"/>
          <w:sz w:val="27"/>
          <w:szCs w:val="27"/>
        </w:rPr>
        <w:t>,</w:t>
      </w:r>
      <w:r w:rsidRPr="009E5363">
        <w:rPr>
          <w:rFonts w:hint="eastAsia"/>
          <w:color w:val="6A8759"/>
          <w:sz w:val="27"/>
          <w:szCs w:val="27"/>
        </w:rPr>
        <w:t>"思聪"</w:t>
      </w:r>
      <w:r w:rsidRPr="009E5363">
        <w:rPr>
          <w:rFonts w:hint="eastAsia"/>
          <w:color w:val="A9B7C6"/>
          <w:sz w:val="27"/>
          <w:szCs w:val="27"/>
        </w:rPr>
        <w:t>)</w:t>
      </w:r>
      <w:r w:rsidR="00CD5C2E">
        <w:rPr>
          <w:rFonts w:hint="eastAsia"/>
          <w:color w:val="A9B7C6"/>
          <w:sz w:val="27"/>
          <w:szCs w:val="27"/>
        </w:rPr>
        <w:t>（原来不管什么字典都没有影响，产生新字典（深坑，考试））</w:t>
      </w:r>
      <w:r w:rsidRPr="009E5363">
        <w:rPr>
          <w:rFonts w:hint="eastAsia"/>
          <w:color w:val="A9B7C6"/>
          <w:sz w:val="27"/>
          <w:szCs w:val="27"/>
        </w:rPr>
        <w:br/>
      </w:r>
      <w:bookmarkEnd w:id="12"/>
      <w:r w:rsidRPr="009E5363">
        <w:rPr>
          <w:rFonts w:hint="eastAsia"/>
          <w:color w:val="8888C6"/>
          <w:sz w:val="27"/>
          <w:szCs w:val="27"/>
        </w:rPr>
        <w:t>print</w:t>
      </w:r>
      <w:r w:rsidRPr="009E5363">
        <w:rPr>
          <w:rFonts w:hint="eastAsia"/>
          <w:color w:val="A9B7C6"/>
          <w:sz w:val="27"/>
          <w:szCs w:val="27"/>
        </w:rPr>
        <w:t>(s)</w:t>
      </w:r>
      <w:r w:rsidRPr="009E5363">
        <w:rPr>
          <w:rFonts w:hint="eastAsia"/>
          <w:color w:val="808080"/>
          <w:sz w:val="27"/>
          <w:szCs w:val="27"/>
        </w:rPr>
        <w:t>#{'王': '思聪', '健': '思聪', '林': '思聪'}</w:t>
      </w:r>
    </w:p>
    <w:p w14:paraId="05DD10CC" w14:textId="2640FA4E" w:rsidR="00C84617" w:rsidRPr="009E5363" w:rsidRDefault="00C84617" w:rsidP="001134E1"/>
    <w:p w14:paraId="2DB15CD2" w14:textId="7675299C" w:rsidR="007029FB" w:rsidRDefault="009E5363" w:rsidP="009E5363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9E5363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s</w:t>
      </w:r>
      <w:r w:rsidRPr="009E5363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et</w:t>
      </w:r>
      <w:r w:rsidRPr="009E5363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集合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（无序，且不重复用的少，去重，不存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value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的字典，</w:t>
      </w:r>
      <w:proofErr w:type="gramStart"/>
      <w:r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可哈希</w:t>
      </w:r>
      <w:proofErr w:type="gramEnd"/>
      <w:r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）</w:t>
      </w:r>
    </w:p>
    <w:p w14:paraId="73EC3659" w14:textId="541AA184" w:rsidR="009E5363" w:rsidRDefault="009E5363" w:rsidP="009E5363">
      <w:r w:rsidRPr="009E5363">
        <w:rPr>
          <w:rFonts w:hint="eastAsia"/>
          <w:highlight w:val="yellow"/>
        </w:rPr>
        <w:t>注意 ：set集合中的元素必须是可hash的，但是set本身是不可hash的，set是可变的</w:t>
      </w:r>
      <w:r>
        <w:rPr>
          <w:rFonts w:hint="eastAsia"/>
          <w:highlight w:val="yellow"/>
        </w:rPr>
        <w:t>（set里面不能装set）</w:t>
      </w:r>
    </w:p>
    <w:p w14:paraId="7321C719" w14:textId="7E374CCE" w:rsidR="009E5363" w:rsidRPr="007029FB" w:rsidRDefault="009E5363" w:rsidP="009E5363">
      <w:r>
        <w:rPr>
          <w:rFonts w:hint="eastAsia"/>
        </w:rPr>
        <w:t>s</w:t>
      </w:r>
      <w:r>
        <w:t>={“</w:t>
      </w:r>
      <w:r>
        <w:rPr>
          <w:rFonts w:hint="eastAsia"/>
        </w:rPr>
        <w:t>王者</w:t>
      </w:r>
      <w:r>
        <w:t>”,</w:t>
      </w:r>
      <w:proofErr w:type="gramStart"/>
      <w:r>
        <w:t>”</w:t>
      </w:r>
      <w:proofErr w:type="gramEnd"/>
      <w:r>
        <w:rPr>
          <w:rFonts w:hint="eastAsia"/>
        </w:rPr>
        <w:t>王者</w:t>
      </w:r>
      <w:r>
        <w:t>”,”</w:t>
      </w:r>
      <w:r>
        <w:rPr>
          <w:rFonts w:hint="eastAsia"/>
        </w:rPr>
        <w:t>王者</w:t>
      </w:r>
      <w:r>
        <w:t>”}</w:t>
      </w:r>
    </w:p>
    <w:p w14:paraId="350F72F7" w14:textId="2D402F7B" w:rsidR="00D2275E" w:rsidRPr="00C101C7" w:rsidRDefault="00C101C7" w:rsidP="00C101C7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C101C7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set</w:t>
      </w:r>
      <w:r w:rsidRPr="00C101C7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去重策略</w:t>
      </w:r>
    </w:p>
    <w:p w14:paraId="009226A3" w14:textId="2858D3D0" w:rsidR="00D2275E" w:rsidRPr="00C101C7" w:rsidRDefault="00C101C7" w:rsidP="00C101C7">
      <w:pPr>
        <w:pStyle w:val="a4"/>
        <w:numPr>
          <w:ilvl w:val="0"/>
          <w:numId w:val="3"/>
        </w:numPr>
        <w:ind w:firstLineChars="0"/>
        <w:rPr>
          <w:highlight w:val="yellow"/>
        </w:rPr>
      </w:pPr>
      <w:r w:rsidRPr="00C101C7">
        <w:rPr>
          <w:rFonts w:hint="eastAsia"/>
          <w:highlight w:val="yellow"/>
        </w:rPr>
        <w:t>list</w:t>
      </w:r>
      <w:r w:rsidRPr="00C101C7">
        <w:rPr>
          <w:highlight w:val="yellow"/>
        </w:rPr>
        <w:t>=[]</w:t>
      </w:r>
    </w:p>
    <w:p w14:paraId="72C29E63" w14:textId="49F5F655" w:rsidR="00C101C7" w:rsidRPr="00C101C7" w:rsidRDefault="00C101C7" w:rsidP="00C101C7">
      <w:pPr>
        <w:pStyle w:val="a4"/>
        <w:numPr>
          <w:ilvl w:val="0"/>
          <w:numId w:val="3"/>
        </w:numPr>
        <w:ind w:firstLineChars="0"/>
        <w:rPr>
          <w:highlight w:val="yellow"/>
        </w:rPr>
      </w:pPr>
      <w:r w:rsidRPr="00C101C7">
        <w:rPr>
          <w:rFonts w:hint="eastAsia"/>
          <w:highlight w:val="yellow"/>
        </w:rPr>
        <w:t>将</w:t>
      </w:r>
      <w:r w:rsidRPr="00C101C7">
        <w:rPr>
          <w:highlight w:val="yellow"/>
        </w:rPr>
        <w:t>list</w:t>
      </w:r>
      <w:r w:rsidRPr="00C101C7">
        <w:rPr>
          <w:rFonts w:hint="eastAsia"/>
          <w:highlight w:val="yellow"/>
        </w:rPr>
        <w:t>转成set</w:t>
      </w:r>
      <w:r w:rsidRPr="00C101C7">
        <w:rPr>
          <w:highlight w:val="yellow"/>
        </w:rPr>
        <w:t>()(s=set(lst))</w:t>
      </w:r>
    </w:p>
    <w:p w14:paraId="79A8BA26" w14:textId="38426B20" w:rsidR="00C101C7" w:rsidRPr="00C101C7" w:rsidRDefault="00C101C7" w:rsidP="00C101C7">
      <w:pPr>
        <w:pStyle w:val="a4"/>
        <w:numPr>
          <w:ilvl w:val="0"/>
          <w:numId w:val="3"/>
        </w:numPr>
        <w:ind w:firstLineChars="0"/>
        <w:rPr>
          <w:highlight w:val="yellow"/>
        </w:rPr>
      </w:pPr>
      <w:r w:rsidRPr="00C101C7">
        <w:rPr>
          <w:rFonts w:hint="eastAsia"/>
          <w:highlight w:val="yellow"/>
        </w:rPr>
        <w:lastRenderedPageBreak/>
        <w:t>将set转成list</w:t>
      </w:r>
      <w:r w:rsidRPr="00C101C7">
        <w:rPr>
          <w:highlight w:val="yellow"/>
        </w:rPr>
        <w:t>(lst=list(s))</w:t>
      </w:r>
    </w:p>
    <w:p w14:paraId="67146FEB" w14:textId="1B34FF1F" w:rsidR="00C101C7" w:rsidRDefault="00C101C7" w:rsidP="00C101C7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C101C7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增加</w:t>
      </w:r>
    </w:p>
    <w:p w14:paraId="5B2C0960" w14:textId="71598B87" w:rsidR="00C101C7" w:rsidRPr="00C101C7" w:rsidRDefault="00C101C7" w:rsidP="00C101C7">
      <w:pPr>
        <w:pStyle w:val="5"/>
      </w:pPr>
      <w:r w:rsidRPr="00C101C7">
        <w:rPr>
          <w:rFonts w:hint="eastAsia"/>
        </w:rPr>
        <w:t>单个添加</w:t>
      </w:r>
    </w:p>
    <w:p w14:paraId="7A4B2328" w14:textId="0D31E407" w:rsidR="00C101C7" w:rsidRDefault="00C101C7" w:rsidP="00C101C7">
      <w:r>
        <w:rPr>
          <w:rFonts w:hint="eastAsia"/>
        </w:rPr>
        <w:t>s</w:t>
      </w:r>
      <w:r>
        <w:t>={“a”,”b”,”c”}</w:t>
      </w:r>
    </w:p>
    <w:p w14:paraId="4E05AA59" w14:textId="3B4E6A52" w:rsidR="00C101C7" w:rsidRDefault="00C101C7" w:rsidP="00C101C7">
      <w:bookmarkStart w:id="13" w:name="_Hlk533600371"/>
      <w:r>
        <w:t>s.add(“c”)#</w:t>
      </w:r>
      <w:r>
        <w:rPr>
          <w:rFonts w:hint="eastAsia"/>
        </w:rPr>
        <w:t>重复的内容不会添加到set集合中去</w:t>
      </w:r>
    </w:p>
    <w:bookmarkEnd w:id="13"/>
    <w:p w14:paraId="4A51A807" w14:textId="0FADD79B" w:rsidR="00C101C7" w:rsidRDefault="00C101C7" w:rsidP="00C101C7">
      <w:pPr>
        <w:pStyle w:val="5"/>
      </w:pPr>
      <w:r>
        <w:rPr>
          <w:rFonts w:hint="eastAsia"/>
        </w:rPr>
        <w:t>迭代添加</w:t>
      </w:r>
    </w:p>
    <w:p w14:paraId="705BB1D1" w14:textId="77777777" w:rsidR="00EE3CD1" w:rsidRDefault="00EE3CD1" w:rsidP="00EE3CD1">
      <w:pPr>
        <w:pStyle w:val="HTML"/>
        <w:shd w:val="clear" w:color="auto" w:fill="2B2B2B"/>
        <w:rPr>
          <w:color w:val="A9B7C6"/>
          <w:sz w:val="27"/>
          <w:szCs w:val="27"/>
        </w:rPr>
      </w:pPr>
      <w:r>
        <w:rPr>
          <w:rFonts w:hint="eastAsia"/>
          <w:color w:val="A9B7C6"/>
          <w:sz w:val="27"/>
          <w:szCs w:val="27"/>
        </w:rPr>
        <w:t>s = {</w:t>
      </w:r>
      <w:r>
        <w:rPr>
          <w:rFonts w:hint="eastAsia"/>
          <w:color w:val="6A8759"/>
          <w:sz w:val="27"/>
          <w:szCs w:val="27"/>
        </w:rPr>
        <w:t>"刘嘉玲"</w:t>
      </w:r>
      <w:r>
        <w:rPr>
          <w:rFonts w:hint="eastAsia"/>
          <w:color w:val="CC7832"/>
          <w:sz w:val="27"/>
          <w:szCs w:val="27"/>
        </w:rPr>
        <w:t xml:space="preserve">, </w:t>
      </w:r>
      <w:r>
        <w:rPr>
          <w:rFonts w:hint="eastAsia"/>
          <w:color w:val="6A8759"/>
          <w:sz w:val="27"/>
          <w:szCs w:val="27"/>
        </w:rPr>
        <w:t>'关之琳'</w:t>
      </w:r>
      <w:r>
        <w:rPr>
          <w:rFonts w:hint="eastAsia"/>
          <w:color w:val="CC7832"/>
          <w:sz w:val="27"/>
          <w:szCs w:val="27"/>
        </w:rPr>
        <w:t xml:space="preserve">, </w:t>
      </w:r>
      <w:r>
        <w:rPr>
          <w:rFonts w:hint="eastAsia"/>
          <w:color w:val="6A8759"/>
          <w:sz w:val="27"/>
          <w:szCs w:val="27"/>
        </w:rPr>
        <w:t>"王祖贤"</w:t>
      </w:r>
      <w:r>
        <w:rPr>
          <w:rFonts w:hint="eastAsia"/>
          <w:color w:val="A9B7C6"/>
          <w:sz w:val="27"/>
          <w:szCs w:val="27"/>
        </w:rPr>
        <w:t>}</w:t>
      </w:r>
      <w:r>
        <w:rPr>
          <w:rFonts w:hint="eastAsia"/>
          <w:color w:val="A9B7C6"/>
          <w:sz w:val="27"/>
          <w:szCs w:val="27"/>
        </w:rPr>
        <w:br/>
      </w:r>
      <w:bookmarkStart w:id="14" w:name="_Hlk533600404"/>
      <w:r>
        <w:rPr>
          <w:rFonts w:hint="eastAsia"/>
          <w:color w:val="A9B7C6"/>
          <w:sz w:val="27"/>
          <w:szCs w:val="27"/>
        </w:rPr>
        <w:t>s.update(</w:t>
      </w:r>
      <w:r>
        <w:rPr>
          <w:rFonts w:hint="eastAsia"/>
          <w:color w:val="6A8759"/>
          <w:sz w:val="27"/>
          <w:szCs w:val="27"/>
        </w:rPr>
        <w:t>"麻花藤"</w:t>
      </w:r>
      <w:r>
        <w:rPr>
          <w:rFonts w:hint="eastAsia"/>
          <w:color w:val="A9B7C6"/>
          <w:sz w:val="27"/>
          <w:szCs w:val="27"/>
        </w:rPr>
        <w:t xml:space="preserve">) </w:t>
      </w:r>
      <w:r>
        <w:rPr>
          <w:rFonts w:hint="eastAsia"/>
          <w:color w:val="808080"/>
          <w:sz w:val="27"/>
          <w:szCs w:val="27"/>
        </w:rPr>
        <w:t># 迭代更</w:t>
      </w:r>
      <w:r>
        <w:rPr>
          <w:rFonts w:ascii="Microsoft JhengHei" w:eastAsia="Microsoft JhengHei" w:hAnsi="Microsoft JhengHei" w:hint="eastAsia"/>
          <w:color w:val="808080"/>
          <w:sz w:val="27"/>
          <w:szCs w:val="27"/>
        </w:rPr>
        <w:t>更</w:t>
      </w:r>
      <w:r>
        <w:rPr>
          <w:rFonts w:hint="eastAsia"/>
          <w:color w:val="808080"/>
          <w:sz w:val="27"/>
          <w:szCs w:val="27"/>
        </w:rPr>
        <w:t>新</w:t>
      </w:r>
      <w:r>
        <w:rPr>
          <w:rFonts w:hint="eastAsia"/>
          <w:color w:val="808080"/>
          <w:sz w:val="27"/>
          <w:szCs w:val="27"/>
        </w:rPr>
        <w:br/>
      </w:r>
      <w:bookmarkEnd w:id="14"/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(s)</w:t>
      </w:r>
      <w:r>
        <w:rPr>
          <w:rFonts w:hint="eastAsia"/>
          <w:color w:val="808080"/>
          <w:sz w:val="27"/>
          <w:szCs w:val="27"/>
        </w:rPr>
        <w:t>#{'王祖贤', '花', '麻', '藤', '刘嘉玲', '关之琳'}</w:t>
      </w:r>
      <w:r>
        <w:rPr>
          <w:rFonts w:hint="eastAsia"/>
          <w:color w:val="808080"/>
          <w:sz w:val="27"/>
          <w:szCs w:val="27"/>
        </w:rPr>
        <w:br/>
      </w:r>
      <w:r>
        <w:rPr>
          <w:rFonts w:hint="eastAsia"/>
          <w:color w:val="A9B7C6"/>
          <w:sz w:val="27"/>
          <w:szCs w:val="27"/>
        </w:rPr>
        <w:t>s.update([</w:t>
      </w:r>
      <w:r>
        <w:rPr>
          <w:rFonts w:hint="eastAsia"/>
          <w:color w:val="6A8759"/>
          <w:sz w:val="27"/>
          <w:szCs w:val="27"/>
        </w:rPr>
        <w:t>"张曼</w:t>
      </w:r>
      <w:r>
        <w:rPr>
          <w:rFonts w:ascii="Microsoft JhengHei" w:eastAsia="Microsoft JhengHei" w:hAnsi="Microsoft JhengHei" w:hint="eastAsia"/>
          <w:color w:val="6A8759"/>
          <w:sz w:val="27"/>
          <w:szCs w:val="27"/>
        </w:rPr>
        <w:t>⽟</w:t>
      </w:r>
      <w:r>
        <w:rPr>
          <w:rFonts w:hint="eastAsia"/>
          <w:color w:val="6A8759"/>
          <w:sz w:val="27"/>
          <w:szCs w:val="27"/>
        </w:rPr>
        <w:t>玉"</w:t>
      </w:r>
      <w:r>
        <w:rPr>
          <w:rFonts w:hint="eastAsia"/>
          <w:color w:val="CC7832"/>
          <w:sz w:val="27"/>
          <w:szCs w:val="27"/>
        </w:rPr>
        <w:t xml:space="preserve">, </w:t>
      </w:r>
      <w:r>
        <w:rPr>
          <w:rFonts w:hint="eastAsia"/>
          <w:color w:val="6A8759"/>
          <w:sz w:val="27"/>
          <w:szCs w:val="27"/>
        </w:rPr>
        <w:t>"李</w:t>
      </w:r>
      <w:r>
        <w:rPr>
          <w:rFonts w:ascii="Microsoft JhengHei" w:eastAsia="Microsoft JhengHei" w:hAnsi="Microsoft JhengHei" w:hint="eastAsia"/>
          <w:color w:val="6A8759"/>
          <w:sz w:val="27"/>
          <w:szCs w:val="27"/>
        </w:rPr>
        <w:t>李</w:t>
      </w:r>
      <w:r>
        <w:rPr>
          <w:rFonts w:hint="eastAsia"/>
          <w:color w:val="6A8759"/>
          <w:sz w:val="27"/>
          <w:szCs w:val="27"/>
        </w:rPr>
        <w:t>若</w:t>
      </w:r>
      <w:proofErr w:type="gramStart"/>
      <w:r>
        <w:rPr>
          <w:rFonts w:hint="eastAsia"/>
          <w:color w:val="6A8759"/>
          <w:sz w:val="27"/>
          <w:szCs w:val="27"/>
        </w:rPr>
        <w:t>彤</w:t>
      </w:r>
      <w:proofErr w:type="gramEnd"/>
      <w:r>
        <w:rPr>
          <w:rFonts w:hint="eastAsia"/>
          <w:color w:val="6A8759"/>
          <w:sz w:val="27"/>
          <w:szCs w:val="27"/>
        </w:rPr>
        <w:t>"</w:t>
      </w:r>
      <w:r>
        <w:rPr>
          <w:rFonts w:hint="eastAsia"/>
          <w:color w:val="CC7832"/>
          <w:sz w:val="27"/>
          <w:szCs w:val="27"/>
        </w:rPr>
        <w:t>,</w:t>
      </w:r>
      <w:r>
        <w:rPr>
          <w:rFonts w:hint="eastAsia"/>
          <w:color w:val="6A8759"/>
          <w:sz w:val="27"/>
          <w:szCs w:val="27"/>
        </w:rPr>
        <w:t>"李</w:t>
      </w:r>
      <w:r>
        <w:rPr>
          <w:rFonts w:ascii="Microsoft JhengHei" w:eastAsia="Microsoft JhengHei" w:hAnsi="Microsoft JhengHei" w:hint="eastAsia"/>
          <w:color w:val="6A8759"/>
          <w:sz w:val="27"/>
          <w:szCs w:val="27"/>
        </w:rPr>
        <w:t>李</w:t>
      </w:r>
      <w:r>
        <w:rPr>
          <w:rFonts w:hint="eastAsia"/>
          <w:color w:val="6A8759"/>
          <w:sz w:val="27"/>
          <w:szCs w:val="27"/>
        </w:rPr>
        <w:t>若彤"</w:t>
      </w:r>
      <w:r>
        <w:rPr>
          <w:rFonts w:hint="eastAsia"/>
          <w:color w:val="A9B7C6"/>
          <w:sz w:val="27"/>
          <w:szCs w:val="27"/>
        </w:rPr>
        <w:t>])</w:t>
      </w:r>
      <w:r>
        <w:rPr>
          <w:rFonts w:hint="eastAsia"/>
          <w:color w:val="A9B7C6"/>
          <w:sz w:val="27"/>
          <w:szCs w:val="27"/>
        </w:rPr>
        <w:br/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(s)</w:t>
      </w:r>
      <w:r>
        <w:rPr>
          <w:rFonts w:hint="eastAsia"/>
          <w:color w:val="808080"/>
          <w:sz w:val="27"/>
          <w:szCs w:val="27"/>
        </w:rPr>
        <w:t>#{'王祖贤', '李</w:t>
      </w:r>
      <w:r>
        <w:rPr>
          <w:rFonts w:ascii="Microsoft JhengHei" w:eastAsia="Microsoft JhengHei" w:hAnsi="Microsoft JhengHei" w:hint="eastAsia"/>
          <w:color w:val="808080"/>
          <w:sz w:val="27"/>
          <w:szCs w:val="27"/>
        </w:rPr>
        <w:t>李</w:t>
      </w:r>
      <w:r>
        <w:rPr>
          <w:rFonts w:hint="eastAsia"/>
          <w:color w:val="808080"/>
          <w:sz w:val="27"/>
          <w:szCs w:val="27"/>
        </w:rPr>
        <w:t>若彤', '花', '麻', '藤', '刘嘉玲', '关之琳', '张曼</w:t>
      </w:r>
      <w:r>
        <w:rPr>
          <w:rFonts w:ascii="Microsoft JhengHei" w:eastAsia="Microsoft JhengHei" w:hAnsi="Microsoft JhengHei" w:hint="eastAsia"/>
          <w:color w:val="808080"/>
          <w:sz w:val="27"/>
          <w:szCs w:val="27"/>
        </w:rPr>
        <w:t>⽟</w:t>
      </w:r>
      <w:r>
        <w:rPr>
          <w:rFonts w:hint="eastAsia"/>
          <w:color w:val="808080"/>
          <w:sz w:val="27"/>
          <w:szCs w:val="27"/>
        </w:rPr>
        <w:t>玉'}</w:t>
      </w:r>
    </w:p>
    <w:p w14:paraId="7823B1C8" w14:textId="18E71C35" w:rsidR="00C101C7" w:rsidRDefault="00EE3CD1" w:rsidP="00C101C7">
      <w:r>
        <w:rPr>
          <w:rFonts w:hint="eastAsia"/>
        </w:rPr>
        <w:t>总结：迭代添加，遇到str，将str转成list，然后对list中的每个元素迭代添加</w:t>
      </w:r>
    </w:p>
    <w:p w14:paraId="7531D586" w14:textId="1D13592A" w:rsidR="00EE3CD1" w:rsidRPr="004B7501" w:rsidRDefault="004B7501" w:rsidP="004B7501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4B750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删除</w:t>
      </w:r>
    </w:p>
    <w:p w14:paraId="0A5054DC" w14:textId="3029A125" w:rsidR="004B7501" w:rsidRDefault="004B7501" w:rsidP="004B7501">
      <w:pPr>
        <w:pStyle w:val="5"/>
      </w:pPr>
      <w:r>
        <w:rPr>
          <w:rFonts w:hint="eastAsia"/>
        </w:rPr>
        <w:t>随机删除</w:t>
      </w:r>
    </w:p>
    <w:p w14:paraId="4817CE20" w14:textId="1AD63B72" w:rsidR="004B7501" w:rsidRPr="004B7501" w:rsidRDefault="004B7501" w:rsidP="004B7501">
      <w:r>
        <w:rPr>
          <w:rFonts w:hint="eastAsia"/>
        </w:rPr>
        <w:t>item</w:t>
      </w:r>
      <w:r>
        <w:t>=s.pop()#</w:t>
      </w:r>
      <w:r>
        <w:rPr>
          <w:rFonts w:hint="eastAsia"/>
        </w:rPr>
        <w:t>随机删除一个</w:t>
      </w:r>
    </w:p>
    <w:p w14:paraId="7C8B86F3" w14:textId="27B3356B" w:rsidR="004B7501" w:rsidRDefault="004B7501" w:rsidP="004B7501">
      <w:pPr>
        <w:pStyle w:val="5"/>
      </w:pPr>
      <w:r>
        <w:rPr>
          <w:rFonts w:hint="eastAsia"/>
        </w:rPr>
        <w:t>指定删除</w:t>
      </w:r>
    </w:p>
    <w:p w14:paraId="21151BC5" w14:textId="6B6E4857" w:rsidR="004B7501" w:rsidRPr="004B7501" w:rsidRDefault="004B7501" w:rsidP="004B7501">
      <w:bookmarkStart w:id="15" w:name="_Hlk533600437"/>
      <w:r>
        <w:rPr>
          <w:rFonts w:hint="eastAsia"/>
        </w:rPr>
        <w:t>s</w:t>
      </w:r>
      <w:r>
        <w:t>.remove(“aa”)#</w:t>
      </w:r>
      <w:r>
        <w:rPr>
          <w:rFonts w:hint="eastAsia"/>
        </w:rPr>
        <w:t>删除指定，不存在则会报错</w:t>
      </w:r>
    </w:p>
    <w:bookmarkEnd w:id="15"/>
    <w:p w14:paraId="73E12ABD" w14:textId="07F07E4A" w:rsidR="004B7501" w:rsidRPr="00EE3CD1" w:rsidRDefault="004B7501" w:rsidP="004B7501">
      <w:pPr>
        <w:pStyle w:val="5"/>
      </w:pPr>
      <w:r>
        <w:rPr>
          <w:rFonts w:hint="eastAsia"/>
        </w:rPr>
        <w:t>清空</w:t>
      </w:r>
    </w:p>
    <w:p w14:paraId="6A12A249" w14:textId="45467BCD" w:rsidR="00C101C7" w:rsidRDefault="004B7501" w:rsidP="001134E1">
      <w:r>
        <w:rPr>
          <w:rFonts w:hint="eastAsia"/>
        </w:rPr>
        <w:t>s.c</w:t>
      </w:r>
      <w:r>
        <w:t>lear()#</w:t>
      </w:r>
      <w:r>
        <w:rPr>
          <w:rFonts w:hint="eastAsia"/>
        </w:rPr>
        <w:t>清空set集合，需要注意的是set集合</w:t>
      </w:r>
      <w:r w:rsidR="00F31727">
        <w:rPr>
          <w:rFonts w:hint="eastAsia"/>
        </w:rPr>
        <w:t>是</w:t>
      </w:r>
      <w:r>
        <w:rPr>
          <w:rFonts w:hint="eastAsia"/>
        </w:rPr>
        <w:t>空的，打印出来是set</w:t>
      </w:r>
      <w:r>
        <w:t>()</w:t>
      </w:r>
      <w:r>
        <w:rPr>
          <w:rFonts w:hint="eastAsia"/>
        </w:rPr>
        <w:t>因为要和dict区分</w:t>
      </w:r>
      <w:r>
        <w:rPr>
          <w:rFonts w:hint="eastAsia"/>
        </w:rPr>
        <w:lastRenderedPageBreak/>
        <w:t>的</w:t>
      </w:r>
    </w:p>
    <w:p w14:paraId="7DAA86CE" w14:textId="62C4F2A5" w:rsidR="004B7501" w:rsidRPr="004B7501" w:rsidRDefault="004B7501" w:rsidP="004B7501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4B750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修改</w:t>
      </w:r>
    </w:p>
    <w:p w14:paraId="2F7F1377" w14:textId="6004804E" w:rsidR="00D2275E" w:rsidRDefault="004B7501" w:rsidP="001134E1">
      <w:bookmarkStart w:id="16" w:name="_Hlk533600500"/>
      <w:r>
        <w:rPr>
          <w:rFonts w:hint="eastAsia"/>
        </w:rPr>
        <w:t>set集合中的数据没有索引，也没有办法定位一个元素，所以没有办法进行修改。</w:t>
      </w:r>
    </w:p>
    <w:p w14:paraId="27BB2A9F" w14:textId="7047C8A9" w:rsidR="004B7501" w:rsidRDefault="004B7501" w:rsidP="001134E1">
      <w:r>
        <w:rPr>
          <w:rFonts w:hint="eastAsia"/>
        </w:rPr>
        <w:t>我们可以先删除指定元素在添加来完成修改操作</w:t>
      </w:r>
    </w:p>
    <w:bookmarkEnd w:id="16"/>
    <w:p w14:paraId="0CE9ED24" w14:textId="257FF0E1" w:rsidR="004B7501" w:rsidRPr="004B7501" w:rsidRDefault="004B7501" w:rsidP="004B7501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4B750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查询</w:t>
      </w:r>
    </w:p>
    <w:p w14:paraId="3848B8D0" w14:textId="4709C543" w:rsidR="004B7501" w:rsidRDefault="004B7501" w:rsidP="001134E1">
      <w:r>
        <w:rPr>
          <w:rFonts w:hint="eastAsia"/>
        </w:rPr>
        <w:t>for循环迭代查看</w:t>
      </w:r>
    </w:p>
    <w:p w14:paraId="5CE165D1" w14:textId="545975CB" w:rsidR="004B7501" w:rsidRPr="004B7501" w:rsidRDefault="004B7501" w:rsidP="004B7501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4B750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常用操作</w:t>
      </w:r>
    </w:p>
    <w:p w14:paraId="0708D62D" w14:textId="56851915" w:rsidR="004B7501" w:rsidRPr="00924391" w:rsidRDefault="004B7501" w:rsidP="00924391">
      <w:pPr>
        <w:pStyle w:val="5"/>
      </w:pPr>
      <w:r w:rsidRPr="00924391">
        <w:rPr>
          <w:rFonts w:hint="eastAsia"/>
        </w:rPr>
        <w:t>交集</w:t>
      </w:r>
    </w:p>
    <w:p w14:paraId="4B201687" w14:textId="4EF362D0" w:rsidR="004B7501" w:rsidRPr="004B7501" w:rsidRDefault="00924391" w:rsidP="00924391">
      <w:r>
        <w:rPr>
          <w:noProof/>
        </w:rPr>
        <w:drawing>
          <wp:inline distT="0" distB="0" distL="0" distR="0" wp14:anchorId="6A229848" wp14:editId="4C38F060">
            <wp:extent cx="3323809" cy="10571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EE38" w14:textId="3DA5A569" w:rsidR="004B7501" w:rsidRDefault="004B7501" w:rsidP="00924391">
      <w:pPr>
        <w:pStyle w:val="5"/>
      </w:pPr>
      <w:r w:rsidRPr="00924391">
        <w:rPr>
          <w:rFonts w:hint="eastAsia"/>
        </w:rPr>
        <w:t>并集</w:t>
      </w:r>
    </w:p>
    <w:p w14:paraId="16C770CF" w14:textId="7C3F697F" w:rsidR="00924391" w:rsidRPr="00924391" w:rsidRDefault="00924391" w:rsidP="00924391">
      <w:r>
        <w:rPr>
          <w:noProof/>
        </w:rPr>
        <w:drawing>
          <wp:inline distT="0" distB="0" distL="0" distR="0" wp14:anchorId="27BF2519" wp14:editId="6AFF0293">
            <wp:extent cx="4133333" cy="2304762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0595" w14:textId="17AE3796" w:rsidR="004B7501" w:rsidRPr="00924391" w:rsidRDefault="004B7501" w:rsidP="00924391">
      <w:pPr>
        <w:pStyle w:val="5"/>
      </w:pPr>
      <w:r w:rsidRPr="00924391">
        <w:rPr>
          <w:rFonts w:hint="eastAsia"/>
        </w:rPr>
        <w:lastRenderedPageBreak/>
        <w:t>差集</w:t>
      </w:r>
    </w:p>
    <w:p w14:paraId="11974704" w14:textId="4D0204F0" w:rsidR="004B7501" w:rsidRPr="004B7501" w:rsidRDefault="00924391" w:rsidP="00924391">
      <w:r>
        <w:rPr>
          <w:noProof/>
        </w:rPr>
        <w:drawing>
          <wp:inline distT="0" distB="0" distL="0" distR="0" wp14:anchorId="61843FB4" wp14:editId="298CD866">
            <wp:extent cx="3590476" cy="571429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2899" w14:textId="1FB9CAF9" w:rsidR="004B7501" w:rsidRDefault="004B7501" w:rsidP="00924391">
      <w:pPr>
        <w:pStyle w:val="5"/>
      </w:pPr>
      <w:r w:rsidRPr="00924391">
        <w:rPr>
          <w:rFonts w:hint="eastAsia"/>
        </w:rPr>
        <w:t>反交集</w:t>
      </w:r>
      <w:r w:rsidR="00793969">
        <w:rPr>
          <w:rFonts w:hint="eastAsia"/>
        </w:rPr>
        <w:t>(两个集合中单独存在的数据</w:t>
      </w:r>
      <w:r w:rsidR="00793969">
        <w:t>)</w:t>
      </w:r>
    </w:p>
    <w:p w14:paraId="31998B5C" w14:textId="6A841B4A" w:rsidR="00924391" w:rsidRPr="00924391" w:rsidRDefault="00924391" w:rsidP="00924391">
      <w:r>
        <w:rPr>
          <w:noProof/>
        </w:rPr>
        <w:drawing>
          <wp:inline distT="0" distB="0" distL="0" distR="0" wp14:anchorId="6917E209" wp14:editId="544772A6">
            <wp:extent cx="4419048" cy="552381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30C4" w14:textId="1D76E288" w:rsidR="004B7501" w:rsidRPr="00924391" w:rsidRDefault="004B7501" w:rsidP="00924391">
      <w:pPr>
        <w:pStyle w:val="5"/>
      </w:pPr>
      <w:r w:rsidRPr="00924391">
        <w:rPr>
          <w:rFonts w:hint="eastAsia"/>
        </w:rPr>
        <w:t>子集</w:t>
      </w:r>
    </w:p>
    <w:p w14:paraId="74DD4D73" w14:textId="1498745E" w:rsidR="004B7501" w:rsidRPr="004B7501" w:rsidRDefault="00924391" w:rsidP="00924391">
      <w:r>
        <w:rPr>
          <w:noProof/>
        </w:rPr>
        <w:drawing>
          <wp:inline distT="0" distB="0" distL="0" distR="0" wp14:anchorId="37B5078D" wp14:editId="36EF780D">
            <wp:extent cx="2742857" cy="514286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589A" w14:textId="280803C3" w:rsidR="004B7501" w:rsidRPr="00924391" w:rsidRDefault="004B7501" w:rsidP="00924391">
      <w:pPr>
        <w:pStyle w:val="5"/>
      </w:pPr>
      <w:r w:rsidRPr="00924391">
        <w:rPr>
          <w:rFonts w:hint="eastAsia"/>
        </w:rPr>
        <w:t>超集</w:t>
      </w:r>
    </w:p>
    <w:p w14:paraId="47C48BC5" w14:textId="244BC2ED" w:rsidR="00D2275E" w:rsidRDefault="00924391" w:rsidP="00924391">
      <w:r>
        <w:rPr>
          <w:noProof/>
        </w:rPr>
        <w:drawing>
          <wp:inline distT="0" distB="0" distL="0" distR="0" wp14:anchorId="0981CC40" wp14:editId="53857809">
            <wp:extent cx="2771429" cy="638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2971" w14:textId="2410DC24" w:rsidR="00D2275E" w:rsidRPr="00924391" w:rsidRDefault="00924391" w:rsidP="00924391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92439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冻结了得</w:t>
      </w:r>
      <w:r w:rsidRPr="0092439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set</w:t>
      </w:r>
      <w:r w:rsidRPr="0092439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操作，</w:t>
      </w:r>
      <w:proofErr w:type="gramStart"/>
      <w:r w:rsidR="00C13F3C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可</w:t>
      </w:r>
      <w:r w:rsidRPr="0092439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哈希</w:t>
      </w:r>
      <w:proofErr w:type="gramEnd"/>
    </w:p>
    <w:p w14:paraId="4689EAF6" w14:textId="52270E40" w:rsidR="00924391" w:rsidRDefault="00924391" w:rsidP="001134E1">
      <w:r>
        <w:rPr>
          <w:noProof/>
        </w:rPr>
        <w:drawing>
          <wp:inline distT="0" distB="0" distL="0" distR="0" wp14:anchorId="3F5A7BB3" wp14:editId="6C76F963">
            <wp:extent cx="5274310" cy="4730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89EA" w14:textId="50F0484C" w:rsidR="00D2275E" w:rsidRPr="00924391" w:rsidRDefault="00924391" w:rsidP="00924391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924391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924391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07-04(29)</w:t>
      </w:r>
      <w:r w:rsidRPr="00924391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浅拷贝</w:t>
      </w:r>
    </w:p>
    <w:p w14:paraId="05E402E1" w14:textId="6CF47B29" w:rsidR="004107C0" w:rsidRPr="004107C0" w:rsidRDefault="009D739A" w:rsidP="004107C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25B73F" wp14:editId="7627AB56">
            <wp:extent cx="5274310" cy="18630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558A" w14:textId="4C70C604" w:rsidR="00D2275E" w:rsidRPr="009D739A" w:rsidRDefault="009D739A" w:rsidP="001134E1">
      <w:pPr>
        <w:rPr>
          <w:highlight w:val="yellow"/>
        </w:rPr>
      </w:pPr>
      <w:r w:rsidRPr="009D739A">
        <w:rPr>
          <w:rFonts w:hint="eastAsia"/>
          <w:highlight w:val="yellow"/>
        </w:rPr>
        <w:t>首先，程序</w:t>
      </w:r>
      <w:proofErr w:type="gramStart"/>
      <w:r w:rsidRPr="009D739A">
        <w:rPr>
          <w:rFonts w:hint="eastAsia"/>
          <w:highlight w:val="yellow"/>
        </w:rPr>
        <w:t>执行第</w:t>
      </w:r>
      <w:proofErr w:type="gramEnd"/>
      <w:r w:rsidRPr="009D739A">
        <w:rPr>
          <w:rFonts w:hint="eastAsia"/>
          <w:highlight w:val="yellow"/>
        </w:rPr>
        <w:t>一句的时候产生变量lst</w:t>
      </w:r>
      <w:r w:rsidRPr="009D739A">
        <w:rPr>
          <w:highlight w:val="yellow"/>
        </w:rPr>
        <w:t>1</w:t>
      </w:r>
      <w:r w:rsidRPr="009D739A">
        <w:rPr>
          <w:rFonts w:hint="eastAsia"/>
          <w:highlight w:val="yellow"/>
        </w:rPr>
        <w:t>和对象，先生成对象，将对象赋值给l</w:t>
      </w:r>
      <w:r w:rsidRPr="009D739A">
        <w:rPr>
          <w:highlight w:val="yellow"/>
        </w:rPr>
        <w:t>st1</w:t>
      </w:r>
      <w:r w:rsidRPr="009D739A">
        <w:rPr>
          <w:rFonts w:hint="eastAsia"/>
          <w:highlight w:val="yellow"/>
        </w:rPr>
        <w:t>，实际上将对象的内存地址给lst</w:t>
      </w:r>
      <w:r w:rsidRPr="009D739A">
        <w:rPr>
          <w:highlight w:val="yellow"/>
        </w:rPr>
        <w:t>1</w:t>
      </w:r>
      <w:r w:rsidRPr="009D739A">
        <w:rPr>
          <w:rFonts w:hint="eastAsia"/>
          <w:highlight w:val="yellow"/>
        </w:rPr>
        <w:t>，我们程序中操作的是lst</w:t>
      </w:r>
      <w:r w:rsidRPr="009D739A">
        <w:rPr>
          <w:highlight w:val="yellow"/>
        </w:rPr>
        <w:t>1</w:t>
      </w:r>
      <w:r w:rsidRPr="009D739A">
        <w:rPr>
          <w:rFonts w:hint="eastAsia"/>
          <w:highlight w:val="yellow"/>
        </w:rPr>
        <w:t>，实际上操作的是对象</w:t>
      </w:r>
    </w:p>
    <w:p w14:paraId="1D6952AF" w14:textId="6AABF265" w:rsidR="009D739A" w:rsidRDefault="009D739A" w:rsidP="001134E1">
      <w:r w:rsidRPr="009D739A">
        <w:rPr>
          <w:rFonts w:hint="eastAsia"/>
          <w:highlight w:val="yellow"/>
        </w:rPr>
        <w:t>lst</w:t>
      </w:r>
      <w:r w:rsidRPr="009D739A">
        <w:rPr>
          <w:highlight w:val="yellow"/>
        </w:rPr>
        <w:t>2=lst1(</w:t>
      </w:r>
      <w:r w:rsidRPr="009D739A">
        <w:rPr>
          <w:rFonts w:hint="eastAsia"/>
          <w:highlight w:val="yellow"/>
        </w:rPr>
        <w:t>两个变量指向同一个对象</w:t>
      </w:r>
      <w:r>
        <w:rPr>
          <w:rFonts w:hint="eastAsia"/>
          <w:highlight w:val="yellow"/>
        </w:rPr>
        <w:t>，实际上是引用内存地址的赋值</w:t>
      </w:r>
      <w:r w:rsidRPr="009D739A">
        <w:rPr>
          <w:highlight w:val="yellow"/>
        </w:rPr>
        <w:t>)</w:t>
      </w:r>
    </w:p>
    <w:p w14:paraId="3A1FAB18" w14:textId="3EACC051" w:rsidR="009D739A" w:rsidRDefault="009D739A" w:rsidP="001134E1">
      <w:r>
        <w:rPr>
          <w:noProof/>
        </w:rPr>
        <w:drawing>
          <wp:inline distT="0" distB="0" distL="0" distR="0" wp14:anchorId="045AC2AA" wp14:editId="384BC1C8">
            <wp:extent cx="5274310" cy="2052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4856" w14:textId="7E7033C2" w:rsidR="00D2275E" w:rsidRPr="00F454A0" w:rsidRDefault="00F454A0" w:rsidP="00F454A0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F454A0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浅拷贝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copy</w:t>
      </w:r>
      <w:r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(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就变成两个，两个完全的个体，创建新对象</w:t>
      </w:r>
      <w:r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)</w:t>
      </w:r>
    </w:p>
    <w:p w14:paraId="266B78F3" w14:textId="1FA6B69D" w:rsidR="00F454A0" w:rsidRPr="00F454A0" w:rsidRDefault="00F454A0" w:rsidP="001134E1">
      <w:r>
        <w:rPr>
          <w:noProof/>
        </w:rPr>
        <w:drawing>
          <wp:inline distT="0" distB="0" distL="0" distR="0" wp14:anchorId="59B86E64" wp14:editId="34C6EE65">
            <wp:extent cx="5274310" cy="15716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2965" w14:textId="2E6F22AC" w:rsidR="00D2275E" w:rsidRDefault="00F454A0" w:rsidP="001134E1">
      <w:r w:rsidRPr="00F454A0">
        <w:rPr>
          <w:rFonts w:hint="eastAsia"/>
          <w:highlight w:val="yellow"/>
        </w:rPr>
        <w:t>浅拷贝的第二种的写法:</w:t>
      </w:r>
      <w:r w:rsidRPr="00F454A0">
        <w:rPr>
          <w:highlight w:val="yellow"/>
        </w:rPr>
        <w:t>lst2=lst1[:]</w:t>
      </w:r>
      <w:r>
        <w:rPr>
          <w:rFonts w:hint="eastAsia"/>
        </w:rPr>
        <w:t>(切片会产生新的对象</w:t>
      </w:r>
      <w:r>
        <w:t>)</w:t>
      </w:r>
    </w:p>
    <w:p w14:paraId="7C01A48B" w14:textId="3072E8E3" w:rsidR="00D2275E" w:rsidRPr="0013584D" w:rsidRDefault="00F454A0" w:rsidP="0013584D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13584D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13584D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07</w:t>
      </w:r>
      <w:r w:rsidR="0013584D" w:rsidRPr="0013584D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-05(30)(</w:t>
      </w:r>
      <w:r w:rsidR="0013584D" w:rsidRPr="0013584D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深拷贝</w:t>
      </w:r>
      <w:r w:rsidR="0013584D" w:rsidRPr="0013584D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435D2315" w14:textId="21D9301D" w:rsidR="0013584D" w:rsidRDefault="0013584D" w:rsidP="001134E1">
      <w:r>
        <w:rPr>
          <w:noProof/>
        </w:rPr>
        <w:lastRenderedPageBreak/>
        <w:drawing>
          <wp:inline distT="0" distB="0" distL="0" distR="0" wp14:anchorId="53E41790" wp14:editId="1963B9BC">
            <wp:extent cx="5274310" cy="17919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966D" w14:textId="15102481" w:rsidR="0013584D" w:rsidRPr="00F454A0" w:rsidRDefault="0013584D" w:rsidP="001134E1">
      <w:r>
        <w:rPr>
          <w:noProof/>
        </w:rPr>
        <w:drawing>
          <wp:inline distT="0" distB="0" distL="0" distR="0" wp14:anchorId="275534B1" wp14:editId="43C8DDA6">
            <wp:extent cx="5274310" cy="18383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DDC5" w14:textId="3EF76C1B" w:rsidR="00D2275E" w:rsidRDefault="0013584D" w:rsidP="001134E1">
      <w:pPr>
        <w:rPr>
          <w:rFonts w:ascii="Monaco" w:hAnsi="Monaco" w:cs="Monaco"/>
          <w:color w:val="333333"/>
          <w:kern w:val="0"/>
          <w:sz w:val="19"/>
          <w:szCs w:val="19"/>
        </w:rPr>
      </w:pPr>
      <w:r w:rsidRPr="001F7948">
        <w:rPr>
          <w:rFonts w:hint="eastAsia"/>
          <w:highlight w:val="yellow"/>
        </w:rPr>
        <w:t>浅拷贝只是拷贝第一层，深拷贝需要import</w:t>
      </w:r>
      <w:r w:rsidRPr="001F7948">
        <w:rPr>
          <w:highlight w:val="yellow"/>
        </w:rPr>
        <w:t xml:space="preserve"> copy</w:t>
      </w:r>
      <w:r w:rsidRPr="001F7948">
        <w:rPr>
          <w:rFonts w:hint="eastAsia"/>
          <w:highlight w:val="yellow"/>
        </w:rPr>
        <w:t>模块中的</w:t>
      </w:r>
      <w:r w:rsidR="001F7948" w:rsidRPr="001F7948">
        <w:rPr>
          <w:rFonts w:hint="eastAsia"/>
          <w:highlight w:val="yellow"/>
        </w:rPr>
        <w:t>l</w:t>
      </w:r>
      <w:r w:rsidR="001F7948" w:rsidRPr="001F7948">
        <w:rPr>
          <w:highlight w:val="yellow"/>
        </w:rPr>
        <w:t>ist2=copy</w:t>
      </w:r>
      <w:r w:rsidR="001F7948" w:rsidRPr="001F7948">
        <w:rPr>
          <w:rFonts w:ascii="Monaco" w:hAnsi="Monaco" w:cs="Monaco"/>
          <w:color w:val="333333"/>
          <w:kern w:val="0"/>
          <w:sz w:val="19"/>
          <w:szCs w:val="19"/>
          <w:highlight w:val="yellow"/>
        </w:rPr>
        <w:t xml:space="preserve">.deepcopy(lst1)  </w:t>
      </w:r>
      <w:r w:rsidR="001F7948" w:rsidRPr="001F7948">
        <w:rPr>
          <w:rFonts w:ascii="Monaco" w:hAnsi="Monaco" w:cs="Monaco" w:hint="eastAsia"/>
          <w:color w:val="333333"/>
          <w:kern w:val="0"/>
          <w:sz w:val="19"/>
          <w:szCs w:val="19"/>
          <w:highlight w:val="yellow"/>
        </w:rPr>
        <w:t>进行深度拷贝</w:t>
      </w:r>
    </w:p>
    <w:p w14:paraId="34FB1A3B" w14:textId="30A6D9A6" w:rsidR="001F7948" w:rsidRPr="00B25881" w:rsidRDefault="0018563B" w:rsidP="00B25881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B25881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="00B25881" w:rsidRPr="00B25881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08-01(31)</w:t>
      </w:r>
    </w:p>
    <w:p w14:paraId="0BF88974" w14:textId="341DF188" w:rsidR="00B25881" w:rsidRPr="00B25881" w:rsidRDefault="00B25881" w:rsidP="00B25881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B25881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作业</w:t>
      </w:r>
    </w:p>
    <w:p w14:paraId="7BC7BDC1" w14:textId="72EE1D3F" w:rsidR="00B25881" w:rsidRPr="00B25881" w:rsidRDefault="00B25881" w:rsidP="00B25881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B2588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互换</w:t>
      </w:r>
    </w:p>
    <w:p w14:paraId="33E4DFA4" w14:textId="64E027DD" w:rsidR="00B25881" w:rsidRDefault="00B25881" w:rsidP="001134E1">
      <w:proofErr w:type="gramStart"/>
      <w:r>
        <w:rPr>
          <w:rFonts w:hint="eastAsia"/>
        </w:rPr>
        <w:t>a</w:t>
      </w:r>
      <w:r>
        <w:t>,b</w:t>
      </w:r>
      <w:proofErr w:type="gramEnd"/>
      <w:r>
        <w:t>=b,a</w:t>
      </w:r>
    </w:p>
    <w:p w14:paraId="06663F14" w14:textId="560066EE" w:rsidR="00B25881" w:rsidRPr="00B25881" w:rsidRDefault="00B25881" w:rsidP="00B25881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B2588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随机数</w:t>
      </w:r>
    </w:p>
    <w:p w14:paraId="0A33FC52" w14:textId="1F984B60" w:rsidR="009710CB" w:rsidRDefault="000B37D0" w:rsidP="001134E1"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random</w:t>
      </w:r>
      <w:r>
        <w:t xml:space="preserve"> 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randint</w:t>
      </w:r>
    </w:p>
    <w:p w14:paraId="3090599F" w14:textId="49BF843A" w:rsidR="000B37D0" w:rsidRDefault="000B37D0" w:rsidP="001134E1">
      <w:r>
        <w:rPr>
          <w:rFonts w:hint="eastAsia"/>
        </w:rPr>
        <w:t>a</w:t>
      </w:r>
      <w:r>
        <w:t>=rangint(1,20)#</w:t>
      </w:r>
      <w:r>
        <w:rPr>
          <w:rFonts w:hint="eastAsia"/>
        </w:rPr>
        <w:t>产生1-20的随机谁</w:t>
      </w:r>
    </w:p>
    <w:p w14:paraId="53407671" w14:textId="3985E009" w:rsidR="000B37D0" w:rsidRDefault="000B37D0" w:rsidP="001134E1">
      <w:pPr>
        <w:rPr>
          <w:rFonts w:ascii="微软雅黑" w:eastAsia="微软雅黑" w:hAnsi="微软雅黑"/>
          <w:color w:val="333333"/>
          <w:shd w:val="clear" w:color="auto" w:fill="FFFFFF"/>
        </w:rPr>
      </w:pPr>
      <w:r w:rsidRPr="000B37D0">
        <w:rPr>
          <w:rFonts w:ascii="微软雅黑" w:eastAsia="微软雅黑" w:hAnsi="微软雅黑" w:hint="eastAsia"/>
          <w:color w:val="333333"/>
          <w:highlight w:val="yellow"/>
          <w:shd w:val="clear" w:color="auto" w:fill="FFFFFF"/>
        </w:rPr>
        <w:t>在python中的random.randint(a,b)用于生成一个指定范围内的整数。其中参数a是下限，参数b是上限，生成的随机数n: a &lt;= n &lt;= b。</w:t>
      </w:r>
    </w:p>
    <w:p w14:paraId="5FF07D9A" w14:textId="19216AC2" w:rsidR="000B37D0" w:rsidRPr="001B6CE3" w:rsidRDefault="001B6CE3" w:rsidP="001B6CE3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1B6CE3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lastRenderedPageBreak/>
        <w:t>day</w:t>
      </w:r>
      <w:r w:rsidRPr="001B6CE3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08-02</w:t>
      </w:r>
      <w:r w:rsidR="008D33BF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(32)</w:t>
      </w:r>
      <w:r w:rsidRPr="001B6CE3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(</w:t>
      </w:r>
      <w:r w:rsidRPr="001B6CE3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初始文件操作</w:t>
      </w:r>
      <w:r w:rsidRPr="001B6CE3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337D2166" w14:textId="3D8F66E7" w:rsidR="001B6CE3" w:rsidRDefault="007B4C03" w:rsidP="001134E1">
      <w:pPr>
        <w:rPr>
          <w:highlight w:val="yellow"/>
        </w:rPr>
      </w:pPr>
      <w:r w:rsidRPr="007B4C03">
        <w:rPr>
          <w:rFonts w:hint="eastAsia"/>
          <w:highlight w:val="yellow"/>
        </w:rPr>
        <w:t>从操作系统读文件是全部加载到内存中去还是用到哪里读哪里，当然是用到哪里读到哪里，所以我们通过句柄里实现</w:t>
      </w:r>
    </w:p>
    <w:p w14:paraId="416B6F47" w14:textId="30B5E3A0" w:rsidR="00B8323D" w:rsidRDefault="00B8323D" w:rsidP="001134E1">
      <w:pPr>
        <w:rPr>
          <w:highlight w:val="yellow"/>
        </w:rPr>
      </w:pPr>
      <w:r>
        <w:rPr>
          <w:rFonts w:hint="eastAsia"/>
          <w:highlight w:val="yellow"/>
        </w:rPr>
        <w:t>带b的处理是非文本，</w:t>
      </w:r>
    </w:p>
    <w:p w14:paraId="4CEA44D2" w14:textId="2CE5FF92" w:rsidR="005D224E" w:rsidRDefault="005D224E" w:rsidP="001134E1">
      <w:pPr>
        <w:rPr>
          <w:highlight w:val="cyan"/>
        </w:rPr>
      </w:pPr>
      <w:r w:rsidRPr="00BA51D9">
        <w:rPr>
          <w:rFonts w:hint="eastAsia"/>
          <w:highlight w:val="cyan"/>
        </w:rPr>
        <w:t>文件句柄是一个迭代器</w:t>
      </w:r>
    </w:p>
    <w:p w14:paraId="0E8A5BB5" w14:textId="7CF4D578" w:rsidR="00BA51D9" w:rsidRDefault="00BA51D9" w:rsidP="001134E1">
      <w:pPr>
        <w:rPr>
          <w:highlight w:val="cyan"/>
        </w:rPr>
      </w:pPr>
      <w:r>
        <w:rPr>
          <w:rFonts w:hint="eastAsia"/>
          <w:highlight w:val="cyan"/>
        </w:rPr>
        <w:t>fo</w:t>
      </w:r>
      <w:r>
        <w:rPr>
          <w:highlight w:val="cyan"/>
        </w:rPr>
        <w:t>r line in f:##</w:t>
      </w:r>
      <w:r>
        <w:rPr>
          <w:rFonts w:hint="eastAsia"/>
          <w:highlight w:val="cyan"/>
        </w:rPr>
        <w:t>每次读取一行</w:t>
      </w:r>
    </w:p>
    <w:p w14:paraId="4ED8B85C" w14:textId="00EB45A1" w:rsidR="00BA51D9" w:rsidRPr="00BA51D9" w:rsidRDefault="00BA51D9" w:rsidP="001134E1">
      <w:pPr>
        <w:rPr>
          <w:highlight w:val="cyan"/>
        </w:rPr>
      </w:pPr>
      <w:r>
        <w:rPr>
          <w:rFonts w:hint="eastAsia"/>
          <w:highlight w:val="cyan"/>
        </w:rPr>
        <w:t xml:space="preserve"> </w:t>
      </w:r>
      <w:r>
        <w:rPr>
          <w:highlight w:val="cyan"/>
        </w:rPr>
        <w:t xml:space="preserve"> print(line)</w:t>
      </w:r>
    </w:p>
    <w:p w14:paraId="782668EA" w14:textId="681791BE" w:rsidR="007B4C03" w:rsidRPr="007B4C03" w:rsidRDefault="007B4C03" w:rsidP="007B4C03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7B4C03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只读操作</w:t>
      </w:r>
      <w:r w:rsidRPr="007B4C03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(r, rb)</w:t>
      </w:r>
    </w:p>
    <w:p w14:paraId="6F0ACBC9" w14:textId="5FB354C4" w:rsidR="007B4C03" w:rsidRDefault="007B4C03" w:rsidP="001134E1">
      <w:r>
        <w:rPr>
          <w:noProof/>
        </w:rPr>
        <w:drawing>
          <wp:inline distT="0" distB="0" distL="0" distR="0" wp14:anchorId="7DC7D192" wp14:editId="747E74A7">
            <wp:extent cx="5274310" cy="9563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B7C5" w14:textId="18475701" w:rsidR="001B6CE3" w:rsidRDefault="007B4C03" w:rsidP="007B4C03">
      <w:pPr>
        <w:rPr>
          <w:rFonts w:ascii="HelveticaNeue" w:eastAsia="PingFangTC-Regular" w:hAnsi="HelveticaNeue" w:cs="HelveticaNeue"/>
          <w:kern w:val="0"/>
          <w:sz w:val="22"/>
          <w:highlight w:val="yellow"/>
        </w:rPr>
      </w:pPr>
      <w:r>
        <w:rPr>
          <w:rFonts w:ascii="HelveticaNeue" w:eastAsia="PingFangTC-Regular" w:hAnsi="HelveticaNeue" w:cs="HelveticaNeue"/>
          <w:kern w:val="0"/>
          <w:sz w:val="22"/>
        </w:rPr>
        <w:t xml:space="preserve">rb. </w:t>
      </w:r>
      <w:r w:rsidRPr="007B4C03">
        <w:rPr>
          <w:rFonts w:ascii="PingFangTC-Regular" w:eastAsia="PingFangTC-Regular" w:cs="PingFangTC-Regular" w:hint="eastAsia"/>
          <w:kern w:val="0"/>
          <w:sz w:val="22"/>
          <w:highlight w:val="yellow"/>
        </w:rPr>
        <w:t>读取出来的数据是</w:t>
      </w:r>
      <w:r w:rsidRPr="007B4C03">
        <w:rPr>
          <w:rFonts w:ascii="HelveticaNeue" w:eastAsia="PingFangTC-Regular" w:hAnsi="HelveticaNeue" w:cs="HelveticaNeue"/>
          <w:kern w:val="0"/>
          <w:sz w:val="22"/>
          <w:highlight w:val="yellow"/>
        </w:rPr>
        <w:t>bytes</w:t>
      </w:r>
      <w:r w:rsidRPr="007B4C03">
        <w:rPr>
          <w:rFonts w:ascii="PingFangTC-Regular" w:eastAsia="PingFangTC-Regular" w:cs="PingFangTC-Regular" w:hint="eastAsia"/>
          <w:kern w:val="0"/>
          <w:sz w:val="22"/>
          <w:highlight w:val="yellow"/>
        </w:rPr>
        <w:t>类型</w:t>
      </w:r>
      <w:r w:rsidRPr="007B4C03">
        <w:rPr>
          <w:rFonts w:ascii="HelveticaNeue" w:eastAsia="PingFangTC-Regular" w:hAnsi="HelveticaNeue" w:cs="HelveticaNeue"/>
          <w:kern w:val="0"/>
          <w:sz w:val="22"/>
          <w:highlight w:val="yellow"/>
        </w:rPr>
        <w:t xml:space="preserve">, </w:t>
      </w:r>
      <w:r w:rsidRPr="007B4C03">
        <w:rPr>
          <w:rFonts w:ascii="PingFangTC-Regular" w:eastAsia="PingFangTC-Regular" w:cs="PingFangTC-Regular" w:hint="eastAsia"/>
          <w:kern w:val="0"/>
          <w:sz w:val="22"/>
          <w:highlight w:val="yellow"/>
        </w:rPr>
        <w:t>在</w:t>
      </w:r>
      <w:r w:rsidRPr="007B4C03">
        <w:rPr>
          <w:rFonts w:ascii="HelveticaNeue" w:eastAsia="PingFangTC-Regular" w:hAnsi="HelveticaNeue" w:cs="HelveticaNeue"/>
          <w:kern w:val="0"/>
          <w:sz w:val="22"/>
          <w:highlight w:val="yellow"/>
        </w:rPr>
        <w:t>rb</w:t>
      </w:r>
      <w:r w:rsidRPr="007B4C03">
        <w:rPr>
          <w:rFonts w:ascii="PingFangTC-Regular" w:eastAsia="PingFangTC-Regular" w:cs="PingFangTC-Regular" w:hint="eastAsia"/>
          <w:kern w:val="0"/>
          <w:sz w:val="22"/>
          <w:highlight w:val="yellow"/>
        </w:rPr>
        <w:t>模式下</w:t>
      </w:r>
      <w:r w:rsidRPr="007B4C03">
        <w:rPr>
          <w:rFonts w:ascii="HelveticaNeue" w:eastAsia="PingFangTC-Regular" w:hAnsi="HelveticaNeue" w:cs="HelveticaNeue"/>
          <w:kern w:val="0"/>
          <w:sz w:val="22"/>
          <w:highlight w:val="yellow"/>
        </w:rPr>
        <w:t xml:space="preserve">. </w:t>
      </w:r>
      <w:r w:rsidRPr="007B4C03">
        <w:rPr>
          <w:rFonts w:ascii="PingFangTC-Regular" w:eastAsia="PingFangTC-Regular" w:cs="PingFangTC-Regular" w:hint="eastAsia"/>
          <w:kern w:val="0"/>
          <w:sz w:val="22"/>
          <w:highlight w:val="yellow"/>
        </w:rPr>
        <w:t>不能选择</w:t>
      </w:r>
      <w:r w:rsidRPr="007B4C03">
        <w:rPr>
          <w:rFonts w:ascii="HelveticaNeue" w:eastAsia="PingFangTC-Regular" w:hAnsi="HelveticaNeue" w:cs="HelveticaNeue"/>
          <w:kern w:val="0"/>
          <w:sz w:val="22"/>
          <w:highlight w:val="yellow"/>
        </w:rPr>
        <w:t>encoding</w:t>
      </w:r>
      <w:r w:rsidRPr="007B4C03">
        <w:rPr>
          <w:rFonts w:ascii="PingFangTC-Regular" w:eastAsia="PingFangTC-Regular" w:cs="PingFangTC-Regular" w:hint="eastAsia"/>
          <w:kern w:val="0"/>
          <w:sz w:val="22"/>
          <w:highlight w:val="yellow"/>
        </w:rPr>
        <w:t>字符集</w:t>
      </w:r>
      <w:r w:rsidRPr="007B4C03">
        <w:rPr>
          <w:rFonts w:ascii="HelveticaNeue" w:eastAsia="PingFangTC-Regular" w:hAnsi="HelveticaNeue" w:cs="HelveticaNeue"/>
          <w:kern w:val="0"/>
          <w:sz w:val="22"/>
          <w:highlight w:val="yellow"/>
        </w:rPr>
        <w:t>.</w:t>
      </w:r>
    </w:p>
    <w:p w14:paraId="03E18241" w14:textId="08C102C2" w:rsidR="00B8323D" w:rsidRDefault="00B8323D" w:rsidP="007B4C03">
      <w:r>
        <w:rPr>
          <w:noProof/>
        </w:rPr>
        <w:drawing>
          <wp:inline distT="0" distB="0" distL="0" distR="0" wp14:anchorId="6F93881E" wp14:editId="297D0E04">
            <wp:extent cx="5274310" cy="15690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1993" w14:textId="1D8EB2FA" w:rsidR="00E604F4" w:rsidRDefault="00E604F4" w:rsidP="00E604F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proofErr w:type="gramStart"/>
      <w:r w:rsidRPr="00E604F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写模式</w:t>
      </w:r>
      <w:proofErr w:type="gramEnd"/>
      <w:r w:rsidRPr="00E604F4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(w, wb)</w:t>
      </w:r>
    </w:p>
    <w:p w14:paraId="0674DF2A" w14:textId="51EBAC3B" w:rsidR="00E604F4" w:rsidRDefault="00E604F4" w:rsidP="00E604F4">
      <w:r>
        <w:rPr>
          <w:noProof/>
        </w:rPr>
        <w:drawing>
          <wp:inline distT="0" distB="0" distL="0" distR="0" wp14:anchorId="785CAC0D" wp14:editId="1CA06FBF">
            <wp:extent cx="5274310" cy="11785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35F7" w14:textId="3CA5C04E" w:rsidR="00E604F4" w:rsidRDefault="00E604F4" w:rsidP="00E604F4">
      <w:r w:rsidRPr="00E604F4">
        <w:rPr>
          <w:rFonts w:hint="eastAsia"/>
          <w:highlight w:val="yellow"/>
        </w:rPr>
        <w:t>w模式写的时候会清空所有的内容</w:t>
      </w:r>
    </w:p>
    <w:p w14:paraId="3DCF3BA4" w14:textId="66429374" w:rsidR="00E604F4" w:rsidRDefault="00E604F4" w:rsidP="00E604F4">
      <w:r>
        <w:rPr>
          <w:noProof/>
        </w:rPr>
        <w:lastRenderedPageBreak/>
        <w:drawing>
          <wp:inline distT="0" distB="0" distL="0" distR="0" wp14:anchorId="7ADFFB19" wp14:editId="107E9C44">
            <wp:extent cx="5274310" cy="12566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C05B" w14:textId="71C65B2B" w:rsidR="00E604F4" w:rsidRPr="00E604F4" w:rsidRDefault="00E604F4" w:rsidP="00E604F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E604F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追加模式</w:t>
      </w:r>
    </w:p>
    <w:p w14:paraId="61A479DA" w14:textId="644E7F0F" w:rsidR="00E604F4" w:rsidRDefault="00E604F4" w:rsidP="00E604F4">
      <w:r>
        <w:rPr>
          <w:noProof/>
        </w:rPr>
        <w:drawing>
          <wp:inline distT="0" distB="0" distL="0" distR="0" wp14:anchorId="194C44A9" wp14:editId="5019C5C1">
            <wp:extent cx="5274310" cy="45491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4881" w14:textId="6BF3A9A4" w:rsidR="00B8323D" w:rsidRDefault="00B8323D" w:rsidP="00B8323D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B8323D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读写模式</w:t>
      </w:r>
      <w:r w:rsidRPr="00B8323D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(r+, r+b)</w:t>
      </w:r>
    </w:p>
    <w:p w14:paraId="7DBFE4B2" w14:textId="6FB39E24" w:rsidR="0014600B" w:rsidRPr="0014600B" w:rsidRDefault="0014600B" w:rsidP="0014600B">
      <w:pPr>
        <w:autoSpaceDE w:val="0"/>
        <w:autoSpaceDN w:val="0"/>
        <w:adjustRightInd w:val="0"/>
        <w:jc w:val="left"/>
        <w:rPr>
          <w:rFonts w:ascii="Tahoma" w:eastAsia="微软雅黑" w:hAnsi="Tahoma" w:cs="Tahoma"/>
          <w:kern w:val="0"/>
          <w:sz w:val="20"/>
          <w:szCs w:val="20"/>
          <w:lang w:val="zh-CN"/>
        </w:rPr>
      </w:pPr>
      <w:r w:rsidRPr="0014600B">
        <w:rPr>
          <w:rFonts w:ascii="Tahoma" w:hAnsi="Tahoma" w:cs="Tahoma"/>
          <w:color w:val="000000"/>
          <w:kern w:val="0"/>
          <w:sz w:val="20"/>
          <w:szCs w:val="20"/>
          <w:highlight w:val="magenta"/>
          <w:lang w:val="zh-CN"/>
        </w:rPr>
        <w:t>+</w:t>
      </w:r>
      <w:r w:rsidRPr="0014600B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magenta"/>
          <w:lang w:val="zh-CN"/>
        </w:rPr>
        <w:t>不是</w:t>
      </w:r>
      <w:r w:rsidRPr="0014600B">
        <w:rPr>
          <w:rFonts w:ascii="微软雅黑" w:eastAsia="微软雅黑" w:hAnsi="Tahoma" w:cs="微软雅黑"/>
          <w:color w:val="000000"/>
          <w:kern w:val="0"/>
          <w:sz w:val="20"/>
          <w:szCs w:val="20"/>
          <w:highlight w:val="magenta"/>
          <w:lang w:val="zh-CN"/>
        </w:rPr>
        <w:t xml:space="preserve">w  </w:t>
      </w:r>
      <w:r w:rsidRPr="0014600B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magenta"/>
          <w:lang w:val="zh-CN"/>
        </w:rPr>
        <w:t>是在</w:t>
      </w:r>
      <w:r w:rsidRPr="0014600B">
        <w:rPr>
          <w:rFonts w:ascii="微软雅黑" w:eastAsia="微软雅黑" w:hAnsi="Tahoma" w:cs="微软雅黑"/>
          <w:color w:val="000000"/>
          <w:kern w:val="0"/>
          <w:sz w:val="20"/>
          <w:szCs w:val="20"/>
          <w:highlight w:val="magenta"/>
          <w:lang w:val="zh-CN"/>
        </w:rPr>
        <w:t>r</w:t>
      </w:r>
      <w:r w:rsidRPr="0014600B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magenta"/>
          <w:lang w:val="zh-CN"/>
        </w:rPr>
        <w:t>上进行扩展在</w:t>
      </w:r>
      <w:r w:rsidRPr="0014600B">
        <w:rPr>
          <w:rFonts w:ascii="微软雅黑" w:eastAsia="微软雅黑" w:hAnsi="Tahoma" w:cs="微软雅黑"/>
          <w:color w:val="000000"/>
          <w:kern w:val="0"/>
          <w:sz w:val="20"/>
          <w:szCs w:val="20"/>
          <w:highlight w:val="magenta"/>
          <w:lang w:val="zh-CN"/>
        </w:rPr>
        <w:t>r</w:t>
      </w:r>
      <w:r w:rsidRPr="0014600B">
        <w:rPr>
          <w:rFonts w:ascii="微软雅黑" w:eastAsia="微软雅黑" w:hAnsi="Tahoma" w:cs="微软雅黑" w:hint="eastAsia"/>
          <w:color w:val="000000"/>
          <w:kern w:val="0"/>
          <w:sz w:val="20"/>
          <w:szCs w:val="20"/>
          <w:highlight w:val="magenta"/>
          <w:lang w:val="zh-CN"/>
        </w:rPr>
        <w:t>的基础上写</w:t>
      </w:r>
    </w:p>
    <w:p w14:paraId="09F19C83" w14:textId="2333CD26" w:rsidR="00B8323D" w:rsidRDefault="00B8323D" w:rsidP="0014600B">
      <w:pPr>
        <w:autoSpaceDE w:val="0"/>
        <w:autoSpaceDN w:val="0"/>
        <w:adjustRightInd w:val="0"/>
        <w:jc w:val="left"/>
        <w:rPr>
          <w:rFonts w:asciiTheme="minorEastAsia" w:hAnsiTheme="minorEastAsia" w:cs="HelveticaNeue"/>
          <w:kern w:val="0"/>
          <w:sz w:val="22"/>
        </w:rPr>
      </w:pPr>
      <w:r>
        <w:rPr>
          <w:rFonts w:ascii="PingFangTC-Regular" w:eastAsia="PingFangTC-Regular" w:cs="PingFangTC-Regular" w:hint="eastAsia"/>
          <w:kern w:val="0"/>
          <w:sz w:val="22"/>
        </w:rPr>
        <w:t>对于读写模式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. </w:t>
      </w:r>
      <w:r>
        <w:rPr>
          <w:rFonts w:ascii="PingFangTC-Regular" w:eastAsia="PingFangTC-Regular" w:cs="PingFangTC-Regular" w:hint="eastAsia"/>
          <w:kern w:val="0"/>
          <w:sz w:val="22"/>
        </w:rPr>
        <w:t>必须是先读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. </w:t>
      </w:r>
      <w:r w:rsidRPr="0014600B">
        <w:rPr>
          <w:rFonts w:ascii="PingFangTC-Regular" w:eastAsia="PingFangTC-Regular" w:cs="PingFangTC-Regular" w:hint="eastAsia"/>
          <w:kern w:val="0"/>
          <w:sz w:val="22"/>
          <w:highlight w:val="magenta"/>
        </w:rPr>
        <w:t>因为默认光标是在开头的</w:t>
      </w:r>
      <w:r w:rsidRPr="0014600B">
        <w:rPr>
          <w:rFonts w:ascii="HelveticaNeue" w:eastAsia="PingFangTC-Regular" w:hAnsi="HelveticaNeue" w:cs="HelveticaNeue"/>
          <w:kern w:val="0"/>
          <w:sz w:val="22"/>
          <w:highlight w:val="magenta"/>
        </w:rPr>
        <w:t xml:space="preserve">. </w:t>
      </w:r>
      <w:r w:rsidRPr="0014600B">
        <w:rPr>
          <w:rFonts w:ascii="PingFangTC-Regular" w:eastAsia="PingFangTC-Regular" w:cs="PingFangTC-Regular" w:hint="eastAsia"/>
          <w:kern w:val="0"/>
          <w:sz w:val="22"/>
          <w:highlight w:val="magenta"/>
        </w:rPr>
        <w:t>准备读取的</w:t>
      </w:r>
      <w:r w:rsidRPr="0014600B">
        <w:rPr>
          <w:rFonts w:ascii="HelveticaNeue" w:eastAsia="PingFangTC-Regular" w:hAnsi="HelveticaNeue" w:cs="HelveticaNeue"/>
          <w:kern w:val="0"/>
          <w:sz w:val="22"/>
          <w:highlight w:val="magenta"/>
        </w:rPr>
        <w:t xml:space="preserve">. </w:t>
      </w:r>
      <w:r w:rsidRPr="0014600B">
        <w:rPr>
          <w:rFonts w:ascii="PingFangTC-Regular" w:eastAsia="PingFangTC-Regular" w:cs="PingFangTC-Regular" w:hint="eastAsia"/>
          <w:kern w:val="0"/>
          <w:sz w:val="22"/>
          <w:highlight w:val="magenta"/>
        </w:rPr>
        <w:t>当读完了之后再进⾏写入</w:t>
      </w:r>
      <w:r w:rsidRPr="0014600B">
        <w:rPr>
          <w:rFonts w:ascii="HelveticaNeue" w:eastAsia="PingFangTC-Regular" w:hAnsi="HelveticaNeue" w:cs="HelveticaNeue"/>
          <w:kern w:val="0"/>
          <w:sz w:val="22"/>
          <w:highlight w:val="magenta"/>
        </w:rPr>
        <w:t xml:space="preserve">. </w:t>
      </w:r>
      <w:r w:rsidRPr="0014600B">
        <w:rPr>
          <w:rFonts w:ascii="PingFangTC-Regular" w:eastAsia="PingFangTC-Regular" w:cs="PingFangTC-Regular" w:hint="eastAsia"/>
          <w:kern w:val="0"/>
          <w:sz w:val="22"/>
          <w:highlight w:val="magenta"/>
        </w:rPr>
        <w:t>我们以后使⽤用频率最⾼高的模式就是</w:t>
      </w:r>
      <w:r w:rsidRPr="0014600B">
        <w:rPr>
          <w:rFonts w:ascii="HelveticaNeue" w:eastAsia="PingFangTC-Regular" w:hAnsi="HelveticaNeue" w:cs="HelveticaNeue"/>
          <w:kern w:val="0"/>
          <w:sz w:val="22"/>
          <w:highlight w:val="magenta"/>
        </w:rPr>
        <w:t>r+</w:t>
      </w:r>
      <w:r w:rsidR="0014600B">
        <w:rPr>
          <w:rFonts w:asciiTheme="minorEastAsia" w:hAnsiTheme="minorEastAsia" w:cs="HelveticaNeue" w:hint="eastAsia"/>
          <w:kern w:val="0"/>
          <w:sz w:val="22"/>
        </w:rPr>
        <w:t>（</w:t>
      </w:r>
      <w:r w:rsidR="0014600B" w:rsidRPr="0014600B">
        <w:rPr>
          <w:rFonts w:asciiTheme="minorEastAsia" w:hAnsiTheme="minorEastAsia" w:cs="HelveticaNeue" w:hint="eastAsia"/>
          <w:kern w:val="0"/>
          <w:sz w:val="22"/>
          <w:highlight w:val="yellow"/>
        </w:rPr>
        <w:t>r+模式必须先读后写才是安全的</w:t>
      </w:r>
      <w:r w:rsidR="0014600B">
        <w:rPr>
          <w:rFonts w:asciiTheme="minorEastAsia" w:hAnsiTheme="minorEastAsia" w:cs="HelveticaNeue" w:hint="eastAsia"/>
          <w:kern w:val="0"/>
          <w:sz w:val="22"/>
        </w:rPr>
        <w:t>）</w:t>
      </w:r>
      <w:r w:rsidR="00C30EE3">
        <w:rPr>
          <w:rFonts w:asciiTheme="minorEastAsia" w:hAnsiTheme="minorEastAsia" w:cs="HelveticaNeue" w:hint="eastAsia"/>
          <w:kern w:val="0"/>
          <w:sz w:val="22"/>
        </w:rPr>
        <w:t>(</w:t>
      </w:r>
      <w:r w:rsidR="00C30EE3" w:rsidRPr="00C30EE3">
        <w:rPr>
          <w:rFonts w:asciiTheme="minorEastAsia" w:hAnsiTheme="minorEastAsia" w:cs="HelveticaNeue" w:hint="eastAsia"/>
          <w:kern w:val="0"/>
          <w:sz w:val="22"/>
          <w:highlight w:val="magenta"/>
        </w:rPr>
        <w:t>如果先写后读的话，会把内容写在第一行，读的时候从第二行开始</w:t>
      </w:r>
      <w:r w:rsidR="00C30EE3">
        <w:rPr>
          <w:rFonts w:asciiTheme="minorEastAsia" w:hAnsiTheme="minorEastAsia" w:cs="HelveticaNeue"/>
          <w:kern w:val="0"/>
          <w:sz w:val="22"/>
        </w:rPr>
        <w:t>)</w:t>
      </w:r>
    </w:p>
    <w:p w14:paraId="1551EE3E" w14:textId="21658225" w:rsidR="00D718F4" w:rsidRPr="00D718F4" w:rsidRDefault="00D718F4" w:rsidP="00D718F4">
      <w:pPr>
        <w:autoSpaceDE w:val="0"/>
        <w:autoSpaceDN w:val="0"/>
        <w:adjustRightInd w:val="0"/>
        <w:jc w:val="left"/>
        <w:rPr>
          <w:rFonts w:ascii="PingFangTC-Regular" w:eastAsia="PingFangTC-Regular" w:cs="PingFangTC-Regular"/>
          <w:color w:val="FF2600"/>
          <w:kern w:val="0"/>
          <w:sz w:val="22"/>
        </w:rPr>
      </w:pPr>
      <w:r w:rsidRPr="00D718F4">
        <w:rPr>
          <w:rFonts w:ascii="PingFangTC-Regular" w:eastAsia="PingFangTC-Regular" w:cs="PingFangTC-Regular" w:hint="eastAsia"/>
          <w:color w:val="FF2600"/>
          <w:kern w:val="0"/>
          <w:sz w:val="22"/>
          <w:highlight w:val="magenta"/>
        </w:rPr>
        <w:lastRenderedPageBreak/>
        <w:t>深坑</w:t>
      </w:r>
      <w:r w:rsidRPr="00957489">
        <w:rPr>
          <w:rFonts w:ascii="PingFangTC-Regular" w:eastAsia="PingFangTC-Regular" w:cs="PingFangTC-Regular" w:hint="eastAsia"/>
          <w:color w:val="FF2600"/>
          <w:kern w:val="0"/>
          <w:sz w:val="22"/>
          <w:highlight w:val="green"/>
        </w:rPr>
        <w:t>请注意</w:t>
      </w:r>
      <w:r w:rsidRPr="00957489">
        <w:rPr>
          <w:rFonts w:ascii="HelveticaNeue" w:eastAsia="PingFangTC-Regular" w:hAnsi="HelveticaNeue" w:cs="HelveticaNeue"/>
          <w:color w:val="FF2600"/>
          <w:kern w:val="0"/>
          <w:sz w:val="22"/>
          <w:highlight w:val="green"/>
        </w:rPr>
        <w:t xml:space="preserve">: </w:t>
      </w:r>
      <w:r w:rsidRPr="00957489">
        <w:rPr>
          <w:rFonts w:ascii="PingFangTC-Regular" w:eastAsia="PingFangTC-Regular" w:cs="PingFangTC-Regular" w:hint="eastAsia"/>
          <w:color w:val="FF2600"/>
          <w:kern w:val="0"/>
          <w:sz w:val="22"/>
          <w:highlight w:val="green"/>
        </w:rPr>
        <w:t>在</w:t>
      </w:r>
      <w:r w:rsidRPr="00957489">
        <w:rPr>
          <w:rFonts w:ascii="HelveticaNeue" w:eastAsia="PingFangTC-Regular" w:hAnsi="HelveticaNeue" w:cs="HelveticaNeue"/>
          <w:color w:val="FF2600"/>
          <w:kern w:val="0"/>
          <w:sz w:val="22"/>
          <w:highlight w:val="green"/>
        </w:rPr>
        <w:t>r+</w:t>
      </w:r>
      <w:r w:rsidRPr="00957489">
        <w:rPr>
          <w:rFonts w:ascii="PingFangTC-Regular" w:eastAsia="PingFangTC-Regular" w:cs="PingFangTC-Regular" w:hint="eastAsia"/>
          <w:color w:val="FF2600"/>
          <w:kern w:val="0"/>
          <w:sz w:val="22"/>
          <w:highlight w:val="green"/>
        </w:rPr>
        <w:t>模式下</w:t>
      </w:r>
      <w:r w:rsidRPr="00957489">
        <w:rPr>
          <w:rFonts w:ascii="HelveticaNeue" w:eastAsia="PingFangTC-Regular" w:hAnsi="HelveticaNeue" w:cs="HelveticaNeue"/>
          <w:color w:val="FF2600"/>
          <w:kern w:val="0"/>
          <w:sz w:val="22"/>
          <w:highlight w:val="green"/>
        </w:rPr>
        <w:t xml:space="preserve">. </w:t>
      </w:r>
      <w:r w:rsidRPr="00957489">
        <w:rPr>
          <w:rFonts w:ascii="PingFangTC-Regular" w:eastAsia="PingFangTC-Regular" w:cs="PingFangTC-Regular" w:hint="eastAsia"/>
          <w:color w:val="FF2600"/>
          <w:kern w:val="0"/>
          <w:sz w:val="22"/>
          <w:highlight w:val="green"/>
        </w:rPr>
        <w:t>如果读取了内容</w:t>
      </w:r>
      <w:r w:rsidRPr="00957489">
        <w:rPr>
          <w:rFonts w:ascii="HelveticaNeue" w:eastAsia="PingFangTC-Regular" w:hAnsi="HelveticaNeue" w:cs="HelveticaNeue"/>
          <w:color w:val="FF2600"/>
          <w:kern w:val="0"/>
          <w:sz w:val="22"/>
          <w:highlight w:val="green"/>
        </w:rPr>
        <w:t xml:space="preserve">. </w:t>
      </w:r>
      <w:r w:rsidRPr="00957489">
        <w:rPr>
          <w:rFonts w:ascii="PingFangTC-Regular" w:eastAsia="PingFangTC-Regular" w:cs="PingFangTC-Regular" w:hint="eastAsia"/>
          <w:color w:val="FF2600"/>
          <w:kern w:val="0"/>
          <w:sz w:val="22"/>
          <w:highlight w:val="green"/>
        </w:rPr>
        <w:t>不论读取内容多少</w:t>
      </w:r>
      <w:r w:rsidRPr="00957489">
        <w:rPr>
          <w:rFonts w:ascii="HelveticaNeue" w:eastAsia="PingFangTC-Regular" w:hAnsi="HelveticaNeue" w:cs="HelveticaNeue"/>
          <w:color w:val="FF2600"/>
          <w:kern w:val="0"/>
          <w:sz w:val="22"/>
          <w:highlight w:val="green"/>
        </w:rPr>
        <w:t xml:space="preserve">. </w:t>
      </w:r>
      <w:r w:rsidRPr="00957489">
        <w:rPr>
          <w:rFonts w:ascii="PingFangTC-Regular" w:eastAsia="PingFangTC-Regular" w:cs="PingFangTC-Regular" w:hint="eastAsia"/>
          <w:color w:val="FF2600"/>
          <w:kern w:val="0"/>
          <w:sz w:val="22"/>
          <w:highlight w:val="green"/>
        </w:rPr>
        <w:t>光标显⽰的是多少</w:t>
      </w:r>
      <w:r w:rsidRPr="00957489">
        <w:rPr>
          <w:rFonts w:ascii="HelveticaNeue" w:eastAsia="PingFangTC-Regular" w:hAnsi="HelveticaNeue" w:cs="HelveticaNeue"/>
          <w:color w:val="FF2600"/>
          <w:kern w:val="0"/>
          <w:sz w:val="22"/>
          <w:highlight w:val="green"/>
        </w:rPr>
        <w:t xml:space="preserve">. </w:t>
      </w:r>
      <w:r w:rsidRPr="00957489">
        <w:rPr>
          <w:rFonts w:ascii="PingFangTC-Regular" w:eastAsia="PingFangTC-Regular" w:cs="PingFangTC-Regular" w:hint="eastAsia"/>
          <w:color w:val="FF2600"/>
          <w:kern w:val="0"/>
          <w:sz w:val="22"/>
          <w:highlight w:val="green"/>
        </w:rPr>
        <w:t>再写入或者操作⽂文件的时候都是在结尾进⾏行行的操作</w:t>
      </w:r>
      <w:r>
        <w:rPr>
          <w:rFonts w:ascii="HelveticaNeue" w:eastAsia="PingFangTC-Regular" w:hAnsi="HelveticaNeue" w:cs="HelveticaNeue"/>
          <w:color w:val="FF2600"/>
          <w:kern w:val="0"/>
          <w:sz w:val="22"/>
        </w:rPr>
        <w:t>.</w:t>
      </w:r>
    </w:p>
    <w:p w14:paraId="3C7B82D7" w14:textId="566804CF" w:rsidR="00C30EE3" w:rsidRDefault="00C30EE3" w:rsidP="00C30EE3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C30EE3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写读</w:t>
      </w:r>
      <w:r w:rsidRPr="00C30EE3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(w+, w+b)</w:t>
      </w:r>
    </w:p>
    <w:p w14:paraId="6F8D4E8A" w14:textId="57272E19" w:rsidR="00C30EE3" w:rsidRDefault="00C30EE3" w:rsidP="00C30EE3">
      <w:r>
        <w:rPr>
          <w:noProof/>
        </w:rPr>
        <w:drawing>
          <wp:inline distT="0" distB="0" distL="0" distR="0" wp14:anchorId="3F3DA7C5" wp14:editId="0AB83072">
            <wp:extent cx="5274310" cy="16294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6720" w14:textId="134D564D" w:rsidR="00C30EE3" w:rsidRPr="00C30EE3" w:rsidRDefault="00C30EE3" w:rsidP="00C30EE3">
      <w:r w:rsidRPr="00C30EE3">
        <w:rPr>
          <w:rFonts w:hint="eastAsia"/>
          <w:highlight w:val="magenta"/>
        </w:rPr>
        <w:t>如果想用w</w:t>
      </w:r>
      <w:r w:rsidRPr="00C30EE3">
        <w:rPr>
          <w:highlight w:val="magenta"/>
        </w:rPr>
        <w:t>+</w:t>
      </w:r>
      <w:r w:rsidRPr="00C30EE3">
        <w:rPr>
          <w:rFonts w:hint="eastAsia"/>
          <w:highlight w:val="magenta"/>
        </w:rPr>
        <w:t>先写后读有作用的话，就必须在读之前将光标移到开头（f</w:t>
      </w:r>
      <w:r w:rsidRPr="00C30EE3">
        <w:rPr>
          <w:highlight w:val="magenta"/>
        </w:rPr>
        <w:t>.seek(0)</w:t>
      </w:r>
      <w:r w:rsidRPr="00C30EE3">
        <w:rPr>
          <w:rFonts w:hint="eastAsia"/>
          <w:highlight w:val="magenta"/>
        </w:rPr>
        <w:t>）</w:t>
      </w:r>
    </w:p>
    <w:p w14:paraId="40A8E92D" w14:textId="0F557389" w:rsidR="001B6CE3" w:rsidRDefault="00E604F4" w:rsidP="00E604F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E604F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读取文件的方法</w:t>
      </w:r>
    </w:p>
    <w:p w14:paraId="5C3E0458" w14:textId="6826ED18" w:rsidR="00D718F4" w:rsidRPr="00D718F4" w:rsidRDefault="00D718F4" w:rsidP="00D718F4">
      <w:pPr>
        <w:pStyle w:val="a4"/>
        <w:numPr>
          <w:ilvl w:val="0"/>
          <w:numId w:val="4"/>
        </w:numPr>
        <w:ind w:firstLineChars="0"/>
        <w:rPr>
          <w:rFonts w:ascii="PingFangTC-Regular" w:hAnsi="HelveticaNeue" w:cs="PingFangTC-Regular"/>
          <w:kern w:val="0"/>
          <w:sz w:val="22"/>
        </w:rPr>
      </w:pPr>
      <w:r w:rsidRPr="00D718F4">
        <w:rPr>
          <w:rFonts w:ascii="HelveticaNeue" w:hAnsi="HelveticaNeue" w:cs="HelveticaNeue"/>
          <w:kern w:val="0"/>
          <w:sz w:val="22"/>
        </w:rPr>
        <w:t xml:space="preserve">read() 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</w:rPr>
        <w:t>将⽂件中的内容全部读取出来</w:t>
      </w:r>
      <w:r w:rsidRPr="00D718F4">
        <w:rPr>
          <w:rFonts w:ascii="HelveticaNeue" w:hAnsi="HelveticaNeue" w:cs="HelveticaNeue"/>
          <w:kern w:val="0"/>
          <w:sz w:val="22"/>
        </w:rPr>
        <w:t xml:space="preserve">. 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</w:rPr>
        <w:t>弊端</w:t>
      </w:r>
      <w:r w:rsidRPr="00D718F4">
        <w:rPr>
          <w:rFonts w:ascii="HelveticaNeue" w:hAnsi="HelveticaNeue" w:cs="HelveticaNeue"/>
          <w:kern w:val="0"/>
          <w:sz w:val="22"/>
        </w:rPr>
        <w:t xml:space="preserve">: 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</w:rPr>
        <w:t>占内存</w:t>
      </w:r>
      <w:r w:rsidRPr="00D718F4">
        <w:rPr>
          <w:rFonts w:ascii="HelveticaNeue" w:hAnsi="HelveticaNeue" w:cs="HelveticaNeue"/>
          <w:kern w:val="0"/>
          <w:sz w:val="22"/>
        </w:rPr>
        <w:t xml:space="preserve">. 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</w:rPr>
        <w:t>如果⽂文件过⼤大</w:t>
      </w:r>
      <w:r w:rsidRPr="00D718F4">
        <w:rPr>
          <w:rFonts w:ascii="HelveticaNeue" w:hAnsi="HelveticaNeue" w:cs="HelveticaNeue"/>
          <w:kern w:val="0"/>
          <w:sz w:val="22"/>
        </w:rPr>
        <w:t>.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</w:rPr>
        <w:t>容易易导致内存崩溃</w:t>
      </w:r>
    </w:p>
    <w:p w14:paraId="3D6BB5B6" w14:textId="66A044DD" w:rsidR="00D718F4" w:rsidRDefault="00D718F4" w:rsidP="00D718F4">
      <w:pPr>
        <w:pStyle w:val="a4"/>
        <w:numPr>
          <w:ilvl w:val="0"/>
          <w:numId w:val="4"/>
        </w:numPr>
        <w:ind w:firstLineChars="0"/>
      </w:pPr>
      <w:r>
        <w:t>read(n) 读取n</w:t>
      </w:r>
      <w:proofErr w:type="gramStart"/>
      <w:r>
        <w:t>个</w:t>
      </w:r>
      <w:proofErr w:type="gramEnd"/>
      <w:r>
        <w:t>字符. 需要注意的是. 如果再次读取. 那么会在当前位置继续去读</w:t>
      </w:r>
      <w:r>
        <w:rPr>
          <w:rFonts w:ascii="微软雅黑" w:eastAsia="微软雅黑" w:hAnsi="微软雅黑" w:cs="微软雅黑" w:hint="eastAsia"/>
        </w:rPr>
        <w:t>⽽</w:t>
      </w:r>
      <w:r>
        <w:rPr>
          <w:rFonts w:ascii="等线" w:eastAsia="等线" w:hAnsi="等线" w:cs="等线" w:hint="eastAsia"/>
        </w:rPr>
        <w:t>而不</w:t>
      </w:r>
      <w:r>
        <w:rPr>
          <w:rFonts w:hint="eastAsia"/>
        </w:rPr>
        <w:t>是从头读</w:t>
      </w:r>
      <w:r>
        <w:t>, 如果使</w:t>
      </w:r>
      <w:r w:rsidRPr="00D718F4">
        <w:rPr>
          <w:rFonts w:ascii="微软雅黑" w:eastAsia="微软雅黑" w:hAnsi="微软雅黑" w:cs="微软雅黑" w:hint="eastAsia"/>
        </w:rPr>
        <w:t>⽤</w:t>
      </w:r>
      <w:r w:rsidRPr="00D718F4">
        <w:rPr>
          <w:rFonts w:ascii="等线" w:eastAsia="等线" w:hAnsi="等线" w:cs="等线" w:hint="eastAsia"/>
        </w:rPr>
        <w:t>的是</w:t>
      </w:r>
      <w:r>
        <w:t>rb模式. 则读取出来的是n</w:t>
      </w:r>
      <w:proofErr w:type="gramStart"/>
      <w:r>
        <w:t>个</w:t>
      </w:r>
      <w:proofErr w:type="gramEnd"/>
      <w:r>
        <w:t>字节</w:t>
      </w:r>
    </w:p>
    <w:p w14:paraId="24241451" w14:textId="2CD07489" w:rsidR="00D718F4" w:rsidRDefault="00D718F4" w:rsidP="00D718F4">
      <w:pPr>
        <w:pStyle w:val="a4"/>
        <w:numPr>
          <w:ilvl w:val="0"/>
          <w:numId w:val="4"/>
        </w:numPr>
        <w:ind w:firstLineChars="0"/>
      </w:pPr>
      <w:r>
        <w:t xml:space="preserve">readline() </w:t>
      </w:r>
      <w:r>
        <w:rPr>
          <w:rFonts w:ascii="等线" w:eastAsia="等线" w:hAnsi="等线" w:cs="等线" w:hint="eastAsia"/>
        </w:rPr>
        <w:t>一次读取</w:t>
      </w:r>
      <w:proofErr w:type="gramStart"/>
      <w:r>
        <w:rPr>
          <w:rFonts w:ascii="等线" w:eastAsia="等线" w:hAnsi="等线" w:cs="等线" w:hint="eastAsia"/>
        </w:rPr>
        <w:t>一</w:t>
      </w:r>
      <w:proofErr w:type="gramEnd"/>
      <w:r>
        <w:rPr>
          <w:rFonts w:ascii="Malgun Gothic" w:eastAsia="Malgun Gothic" w:hAnsi="Malgun Gothic" w:cs="Malgun Gothic" w:hint="eastAsia"/>
        </w:rPr>
        <w:t>行</w:t>
      </w:r>
      <w:r>
        <w:rPr>
          <w:rFonts w:ascii="等线" w:eastAsia="等线" w:hAnsi="等线" w:cs="等线" w:hint="eastAsia"/>
        </w:rPr>
        <w:t>数据</w:t>
      </w:r>
      <w:r>
        <w:t>, 注意: readline()结尾, 注意每次读取出来的数据都会有</w:t>
      </w:r>
      <w:r>
        <w:rPr>
          <w:rFonts w:ascii="微软雅黑" w:eastAsia="微软雅黑" w:hAnsi="微软雅黑" w:cs="微软雅黑" w:hint="eastAsia"/>
        </w:rPr>
        <w:t>⼀</w:t>
      </w:r>
    </w:p>
    <w:p w14:paraId="2D7EB7AA" w14:textId="5413811D" w:rsidR="00D718F4" w:rsidRDefault="00D718F4" w:rsidP="00D718F4">
      <w:pPr>
        <w:pStyle w:val="a4"/>
        <w:ind w:left="360" w:firstLineChars="0" w:firstLine="0"/>
      </w:pPr>
      <w:proofErr w:type="gramStart"/>
      <w:r>
        <w:rPr>
          <w:rFonts w:hint="eastAsia"/>
        </w:rPr>
        <w:t>个</w:t>
      </w:r>
      <w:proofErr w:type="gramEnd"/>
      <w:r>
        <w:t>\n 所以呢. 需要我们使</w:t>
      </w:r>
      <w:r>
        <w:rPr>
          <w:rFonts w:ascii="微软雅黑" w:eastAsia="微软雅黑" w:hAnsi="微软雅黑" w:cs="微软雅黑" w:hint="eastAsia"/>
        </w:rPr>
        <w:t>⽤</w:t>
      </w:r>
      <w:r>
        <w:rPr>
          <w:rFonts w:ascii="等线" w:eastAsia="等线" w:hAnsi="等线" w:cs="等线" w:hint="eastAsia"/>
        </w:rPr>
        <w:t>用</w:t>
      </w:r>
      <w:r>
        <w:t>strip()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方法来去掉</w:t>
      </w:r>
      <w:r>
        <w:t>\n或者空格</w:t>
      </w:r>
    </w:p>
    <w:p w14:paraId="0B4D0B1B" w14:textId="2EC2A29F" w:rsidR="00D718F4" w:rsidRPr="00D718F4" w:rsidRDefault="00D718F4" w:rsidP="00D718F4">
      <w:pPr>
        <w:autoSpaceDE w:val="0"/>
        <w:autoSpaceDN w:val="0"/>
        <w:adjustRightInd w:val="0"/>
        <w:jc w:val="left"/>
        <w:rPr>
          <w:rFonts w:ascii="PingFangTC-Regular" w:eastAsia="PingFangTC-Regular" w:hAnsi="HelveticaNeue" w:cs="PingFangTC-Regular"/>
          <w:kern w:val="0"/>
          <w:sz w:val="22"/>
        </w:rPr>
      </w:pPr>
      <w:r>
        <w:rPr>
          <w:rFonts w:ascii="HelveticaNeue" w:hAnsi="HelveticaNeue" w:cs="HelveticaNeue"/>
          <w:kern w:val="0"/>
          <w:sz w:val="22"/>
        </w:rPr>
        <w:t>4. readlines()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将每⼀行形成⼀</w:t>
      </w:r>
      <w:proofErr w:type="gramStart"/>
      <w:r>
        <w:rPr>
          <w:rFonts w:ascii="PingFangTC-Regular" w:eastAsia="PingFangTC-Regular" w:hAnsi="HelveticaNeue" w:cs="PingFangTC-Regular" w:hint="eastAsia"/>
          <w:kern w:val="0"/>
          <w:sz w:val="22"/>
        </w:rPr>
        <w:t>个</w:t>
      </w:r>
      <w:proofErr w:type="gramEnd"/>
      <w:r>
        <w:rPr>
          <w:rFonts w:ascii="PingFangTC-Regular" w:eastAsia="PingFangTC-Regular" w:hAnsi="HelveticaNeue" w:cs="PingFangTC-Regular" w:hint="eastAsia"/>
          <w:kern w:val="0"/>
          <w:sz w:val="22"/>
        </w:rPr>
        <w:t>元素</w:t>
      </w:r>
      <w:r>
        <w:rPr>
          <w:rFonts w:ascii="HelveticaNeue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放到一个列表中</w:t>
      </w:r>
      <w:r>
        <w:rPr>
          <w:rFonts w:ascii="HelveticaNeue" w:hAnsi="HelveticaNeue" w:cs="HelveticaNeue"/>
          <w:kern w:val="0"/>
          <w:sz w:val="22"/>
        </w:rPr>
        <w:t xml:space="preserve">. 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将所有的内容都读取出来</w:t>
      </w:r>
      <w:r>
        <w:rPr>
          <w:rFonts w:ascii="HelveticaNeue" w:hAnsi="HelveticaNeue" w:cs="HelveticaNeue"/>
          <w:kern w:val="0"/>
          <w:sz w:val="22"/>
        </w:rPr>
        <w:t xml:space="preserve">. 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所以也是</w:t>
      </w:r>
      <w:r>
        <w:rPr>
          <w:rFonts w:ascii="HelveticaNeue" w:hAnsi="HelveticaNeue" w:cs="HelveticaNeue"/>
          <w:kern w:val="0"/>
          <w:sz w:val="22"/>
        </w:rPr>
        <w:t xml:space="preserve"> 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容易易出现内存崩溃的问题</w:t>
      </w:r>
      <w:r>
        <w:rPr>
          <w:rFonts w:ascii="HelveticaNeue" w:hAnsi="HelveticaNeue" w:cs="HelveticaNeue"/>
          <w:kern w:val="0"/>
          <w:sz w:val="22"/>
        </w:rPr>
        <w:t>.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不推荐使⽤用</w:t>
      </w:r>
    </w:p>
    <w:p w14:paraId="274124D0" w14:textId="2E8F3E83" w:rsidR="001B6CE3" w:rsidRPr="00D718F4" w:rsidRDefault="00D718F4" w:rsidP="00D718F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D718F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光标</w:t>
      </w:r>
    </w:p>
    <w:p w14:paraId="44C863C1" w14:textId="0CF9CA18" w:rsidR="00D718F4" w:rsidRPr="00D718F4" w:rsidRDefault="00D718F4" w:rsidP="00D718F4">
      <w:pPr>
        <w:autoSpaceDE w:val="0"/>
        <w:autoSpaceDN w:val="0"/>
        <w:adjustRightInd w:val="0"/>
        <w:jc w:val="left"/>
        <w:rPr>
          <w:rFonts w:ascii="PingFangTC-Regular" w:eastAsia="PingFangTC-Regular" w:hAnsi="HelveticaNeue" w:cs="PingFangTC-Regular"/>
          <w:kern w:val="0"/>
          <w:sz w:val="22"/>
        </w:rPr>
      </w:pPr>
      <w:r>
        <w:rPr>
          <w:rFonts w:ascii="HelveticaNeue" w:hAnsi="HelveticaNeue" w:cs="HelveticaNeue"/>
          <w:kern w:val="0"/>
          <w:sz w:val="22"/>
        </w:rPr>
        <w:t xml:space="preserve">1. seek(n) 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光标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移动到</w:t>
      </w:r>
      <w:r w:rsidRPr="00D718F4">
        <w:rPr>
          <w:rFonts w:ascii="HelveticaNeue" w:hAnsi="HelveticaNeue" w:cs="HelveticaNeue"/>
          <w:kern w:val="0"/>
          <w:sz w:val="22"/>
          <w:highlight w:val="magenta"/>
        </w:rPr>
        <w:t>n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位置</w:t>
      </w:r>
      <w:r>
        <w:rPr>
          <w:rFonts w:asciiTheme="minorEastAsia" w:hAnsiTheme="minorEastAsia" w:cs="PingFangTC-Regular" w:hint="eastAsia"/>
          <w:kern w:val="0"/>
          <w:sz w:val="22"/>
          <w:highlight w:val="magenta"/>
        </w:rPr>
        <w:t>（距离开头的位置）</w:t>
      </w:r>
      <w:r>
        <w:rPr>
          <w:rFonts w:ascii="HelveticaNeue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注意</w:t>
      </w:r>
      <w:r>
        <w:rPr>
          <w:rFonts w:ascii="HelveticaNeue" w:hAnsi="HelveticaNeue" w:cs="HelveticaNeue"/>
          <w:kern w:val="0"/>
          <w:sz w:val="22"/>
        </w:rPr>
        <w:t xml:space="preserve">, </w:t>
      </w:r>
      <w:r w:rsidRPr="0040059A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移动的单位是</w:t>
      </w:r>
      <w:r w:rsidRPr="0040059A">
        <w:rPr>
          <w:rFonts w:ascii="HelveticaNeue" w:hAnsi="HelveticaNeue" w:cs="HelveticaNeue"/>
          <w:kern w:val="0"/>
          <w:sz w:val="22"/>
          <w:highlight w:val="magenta"/>
        </w:rPr>
        <w:t>byte.</w:t>
      </w:r>
      <w:r>
        <w:rPr>
          <w:rFonts w:ascii="HelveticaNeue" w:hAnsi="HelveticaNeue" w:cs="HelveticaNeue"/>
          <w:kern w:val="0"/>
          <w:sz w:val="22"/>
        </w:rPr>
        <w:t xml:space="preserve"> 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所以如果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lastRenderedPageBreak/>
        <w:t>是</w:t>
      </w:r>
      <w:r>
        <w:rPr>
          <w:rFonts w:ascii="HelveticaNeue" w:hAnsi="HelveticaNeue" w:cs="HelveticaNeue"/>
          <w:kern w:val="0"/>
          <w:sz w:val="22"/>
        </w:rPr>
        <w:t>UTF-8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的中⽂文部分要是</w:t>
      </w:r>
      <w:r>
        <w:rPr>
          <w:rFonts w:ascii="HelveticaNeue" w:hAnsi="HelveticaNeue" w:cs="HelveticaNeue"/>
          <w:kern w:val="0"/>
          <w:sz w:val="22"/>
        </w:rPr>
        <w:t>3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的倍数</w:t>
      </w:r>
      <w:r>
        <w:rPr>
          <w:rFonts w:ascii="HelveticaNeue" w:hAnsi="HelveticaNeue" w:cs="HelveticaNeue"/>
          <w:kern w:val="0"/>
          <w:sz w:val="22"/>
        </w:rPr>
        <w:t>.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通常我们使用</w:t>
      </w:r>
      <w:r>
        <w:rPr>
          <w:rFonts w:ascii="HelveticaNeue" w:hAnsi="HelveticaNeue" w:cs="HelveticaNeue"/>
          <w:kern w:val="0"/>
          <w:sz w:val="22"/>
        </w:rPr>
        <w:t>seek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都是移动到开头或者结尾</w:t>
      </w:r>
      <w:r>
        <w:rPr>
          <w:rFonts w:ascii="HelveticaNeue" w:hAnsi="HelveticaNeue" w:cs="HelveticaNeue"/>
          <w:kern w:val="0"/>
          <w:sz w:val="22"/>
        </w:rPr>
        <w:t>.</w:t>
      </w:r>
    </w:p>
    <w:p w14:paraId="56A7B42F" w14:textId="39954793" w:rsidR="00D718F4" w:rsidRDefault="00D718F4" w:rsidP="00D718F4">
      <w:pPr>
        <w:autoSpaceDE w:val="0"/>
        <w:autoSpaceDN w:val="0"/>
        <w:adjustRightInd w:val="0"/>
        <w:jc w:val="left"/>
        <w:rPr>
          <w:rFonts w:ascii="HelveticaNeue" w:hAnsi="HelveticaNeue" w:cs="HelveticaNeue"/>
          <w:kern w:val="0"/>
          <w:sz w:val="22"/>
        </w:rPr>
      </w:pPr>
      <w:r>
        <w:rPr>
          <w:rFonts w:ascii="PingFangTC-Regular" w:eastAsia="PingFangTC-Regular" w:hAnsi="HelveticaNeue" w:cs="PingFangTC-Regular" w:hint="eastAsia"/>
          <w:kern w:val="0"/>
          <w:sz w:val="22"/>
        </w:rPr>
        <w:t>移动到开头</w:t>
      </w:r>
      <w:r>
        <w:rPr>
          <w:rFonts w:ascii="HelveticaNeue" w:hAnsi="HelveticaNeue" w:cs="HelveticaNeue"/>
          <w:kern w:val="0"/>
          <w:sz w:val="22"/>
        </w:rPr>
        <w:t>: seek(0)</w:t>
      </w:r>
      <w:r w:rsidR="0040059A">
        <w:rPr>
          <w:rFonts w:ascii="HelveticaNeue" w:hAnsi="HelveticaNeue" w:cs="HelveticaNeue"/>
          <w:kern w:val="0"/>
          <w:sz w:val="22"/>
        </w:rPr>
        <w:t xml:space="preserve">   </w:t>
      </w:r>
      <w:r w:rsidR="0040059A" w:rsidRPr="0040059A">
        <w:rPr>
          <w:rFonts w:ascii="HelveticaNeue" w:hAnsi="HelveticaNeue" w:cs="HelveticaNeue" w:hint="eastAsia"/>
          <w:kern w:val="0"/>
          <w:sz w:val="22"/>
          <w:highlight w:val="cyan"/>
        </w:rPr>
        <w:t>#</w:t>
      </w:r>
      <w:r w:rsidR="0040059A" w:rsidRPr="0040059A">
        <w:rPr>
          <w:rFonts w:ascii="HelveticaNeue" w:hAnsi="HelveticaNeue" w:cs="HelveticaNeue" w:hint="eastAsia"/>
          <w:kern w:val="0"/>
          <w:sz w:val="22"/>
          <w:highlight w:val="cyan"/>
        </w:rPr>
        <w:t>用在反复读</w:t>
      </w:r>
    </w:p>
    <w:p w14:paraId="45BA16CF" w14:textId="6FADD824" w:rsidR="001B6CE3" w:rsidRPr="00D718F4" w:rsidRDefault="00D718F4" w:rsidP="00D718F4">
      <w:pPr>
        <w:autoSpaceDE w:val="0"/>
        <w:autoSpaceDN w:val="0"/>
        <w:adjustRightInd w:val="0"/>
        <w:jc w:val="left"/>
        <w:rPr>
          <w:rFonts w:ascii="PingFangTC-Regular" w:eastAsia="PingFangTC-Regular" w:hAnsi="HelveticaNeue" w:cs="PingFangTC-Regular"/>
          <w:kern w:val="0"/>
          <w:sz w:val="22"/>
        </w:rPr>
      </w:pPr>
      <w:r>
        <w:rPr>
          <w:rFonts w:ascii="PingFangTC-Regular" w:eastAsia="PingFangTC-Regular" w:hAnsi="HelveticaNeue" w:cs="PingFangTC-Regular" w:hint="eastAsia"/>
          <w:kern w:val="0"/>
          <w:sz w:val="22"/>
        </w:rPr>
        <w:t>移动到结尾</w:t>
      </w:r>
      <w:r>
        <w:rPr>
          <w:rFonts w:ascii="HelveticaNeue" w:hAnsi="HelveticaNeue" w:cs="HelveticaNeue"/>
          <w:kern w:val="0"/>
          <w:sz w:val="22"/>
        </w:rPr>
        <w:t xml:space="preserve">: </w:t>
      </w:r>
      <w:r w:rsidRPr="00D718F4">
        <w:rPr>
          <w:rFonts w:ascii="HelveticaNeue" w:hAnsi="HelveticaNeue" w:cs="HelveticaNeue"/>
          <w:kern w:val="0"/>
          <w:sz w:val="22"/>
          <w:highlight w:val="magenta"/>
        </w:rPr>
        <w:t>seek(0,2) seek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的第二个参数表⽰示的是从哪个位置进⾏行行偏移</w:t>
      </w:r>
      <w:r w:rsidRPr="00D718F4">
        <w:rPr>
          <w:rFonts w:ascii="HelveticaNeue" w:hAnsi="HelveticaNeue" w:cs="HelveticaNeue"/>
          <w:kern w:val="0"/>
          <w:sz w:val="22"/>
          <w:highlight w:val="magenta"/>
        </w:rPr>
        <w:t xml:space="preserve">, 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默认是</w:t>
      </w:r>
      <w:r w:rsidRPr="00D718F4">
        <w:rPr>
          <w:rFonts w:ascii="HelveticaNeue" w:hAnsi="HelveticaNeue" w:cs="HelveticaNeue"/>
          <w:kern w:val="0"/>
          <w:sz w:val="22"/>
          <w:highlight w:val="magenta"/>
        </w:rPr>
        <w:t xml:space="preserve">0, 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表示开头</w:t>
      </w:r>
      <w:r w:rsidRPr="00D718F4">
        <w:rPr>
          <w:rFonts w:ascii="HelveticaNeue" w:hAnsi="HelveticaNeue" w:cs="HelveticaNeue"/>
          <w:kern w:val="0"/>
          <w:sz w:val="22"/>
          <w:highlight w:val="magenta"/>
        </w:rPr>
        <w:t>, 1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表⽰</w:t>
      </w:r>
      <w:proofErr w:type="gramStart"/>
      <w:r w:rsidRPr="00D718F4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示当前</w:t>
      </w:r>
      <w:proofErr w:type="gramEnd"/>
      <w:r w:rsidRPr="00D718F4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位置</w:t>
      </w:r>
      <w:r w:rsidRPr="00D718F4">
        <w:rPr>
          <w:rFonts w:ascii="HelveticaNeue" w:hAnsi="HelveticaNeue" w:cs="HelveticaNeue"/>
          <w:kern w:val="0"/>
          <w:sz w:val="22"/>
          <w:highlight w:val="magenta"/>
        </w:rPr>
        <w:t>, 2</w:t>
      </w:r>
      <w:r w:rsidRPr="00D718F4">
        <w:rPr>
          <w:rFonts w:ascii="PingFangTC-Regular" w:eastAsia="PingFangTC-Regular" w:hAnsi="HelveticaNeue" w:cs="PingFangTC-Regular" w:hint="eastAsia"/>
          <w:kern w:val="0"/>
          <w:sz w:val="22"/>
          <w:highlight w:val="magenta"/>
        </w:rPr>
        <w:t>表⽰示结尾</w:t>
      </w:r>
      <w:r w:rsidR="003B1257">
        <w:rPr>
          <w:rFonts w:asciiTheme="minorEastAsia" w:hAnsiTheme="minorEastAsia" w:cs="PingFangTC-Regular" w:hint="eastAsia"/>
          <w:kern w:val="0"/>
          <w:sz w:val="22"/>
          <w:highlight w:val="magenta"/>
        </w:rPr>
        <w:t>，第一个参数</w:t>
      </w:r>
      <w:r w:rsidR="0040059A">
        <w:rPr>
          <w:rFonts w:asciiTheme="minorEastAsia" w:hAnsiTheme="minorEastAsia" w:cs="PingFangTC-Regular" w:hint="eastAsia"/>
          <w:kern w:val="0"/>
          <w:sz w:val="22"/>
          <w:highlight w:val="magenta"/>
        </w:rPr>
        <w:t>0表示偏移量</w:t>
      </w:r>
    </w:p>
    <w:p w14:paraId="0965EF51" w14:textId="269AA46F" w:rsidR="001B6CE3" w:rsidRDefault="001B6CE3" w:rsidP="001134E1"/>
    <w:p w14:paraId="15A2FE09" w14:textId="6BB6B79C" w:rsidR="001B6CE3" w:rsidRPr="0040059A" w:rsidRDefault="0040059A" w:rsidP="0040059A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40059A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文件修改</w:t>
      </w:r>
    </w:p>
    <w:p w14:paraId="5BAED055" w14:textId="4DD1A34A" w:rsidR="0040059A" w:rsidRDefault="0040059A" w:rsidP="001134E1">
      <w:r>
        <w:rPr>
          <w:noProof/>
        </w:rPr>
        <w:drawing>
          <wp:inline distT="0" distB="0" distL="0" distR="0" wp14:anchorId="7E721C7B" wp14:editId="3D4FCD59">
            <wp:extent cx="5274310" cy="25177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264F" w14:textId="0DD59FED" w:rsidR="001B6CE3" w:rsidRDefault="0040059A" w:rsidP="001134E1">
      <w:r>
        <w:rPr>
          <w:noProof/>
        </w:rPr>
        <w:drawing>
          <wp:inline distT="0" distB="0" distL="0" distR="0" wp14:anchorId="576503DD" wp14:editId="59521B09">
            <wp:extent cx="5152381" cy="221904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CFB1" w14:textId="5FE6EE36" w:rsidR="001B6CE3" w:rsidRPr="008D33BF" w:rsidRDefault="00570F49" w:rsidP="008D33BF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8D33BF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8D33BF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09-01</w:t>
      </w:r>
      <w:r w:rsidR="008D33BF" w:rsidRPr="008D33BF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(33)</w:t>
      </w:r>
    </w:p>
    <w:p w14:paraId="394D8102" w14:textId="66429141" w:rsidR="008D33BF" w:rsidRPr="00391E67" w:rsidRDefault="008D33BF" w:rsidP="00391E67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391E67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作业</w:t>
      </w:r>
    </w:p>
    <w:p w14:paraId="7347033C" w14:textId="13EC4A3C" w:rsidR="000B37D0" w:rsidRDefault="008D33BF" w:rsidP="001134E1">
      <w:r>
        <w:rPr>
          <w:rFonts w:hint="eastAsia"/>
        </w:rPr>
        <w:lastRenderedPageBreak/>
        <w:t>写文件的时候换行，在写的字符串里加/n</w:t>
      </w:r>
    </w:p>
    <w:p w14:paraId="6AE89CF0" w14:textId="09A8C3AB" w:rsidR="008D33BF" w:rsidRDefault="00391E67" w:rsidP="001134E1">
      <w:r>
        <w:rPr>
          <w:rFonts w:hint="eastAsia"/>
        </w:rPr>
        <w:t>l</w:t>
      </w:r>
      <w:r>
        <w:t xml:space="preserve">ine.split()  </w:t>
      </w:r>
      <w:r>
        <w:rPr>
          <w:rFonts w:hint="eastAsia"/>
        </w:rPr>
        <w:t>#</w:t>
      </w:r>
      <w:r w:rsidRPr="00B73A53">
        <w:rPr>
          <w:rFonts w:hint="eastAsia"/>
          <w:highlight w:val="cyan"/>
        </w:rPr>
        <w:t>不指定切割符号的话，会把所有的白色空格作为切割对象</w:t>
      </w:r>
    </w:p>
    <w:p w14:paraId="2A67261A" w14:textId="22DBFFEB" w:rsidR="00391E67" w:rsidRPr="001C4CF8" w:rsidRDefault="001C4CF8" w:rsidP="001C4CF8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1C4CF8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1C4CF8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09-02(34)</w:t>
      </w:r>
      <w:r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(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函数的定义</w:t>
      </w:r>
      <w:r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71280DBD" w14:textId="41AFC9C9" w:rsidR="001C4CF8" w:rsidRPr="001C4CF8" w:rsidRDefault="001C4CF8" w:rsidP="001C4CF8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1C4CF8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1C4CF8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09-03(35)</w:t>
      </w:r>
    </w:p>
    <w:p w14:paraId="0FDD0115" w14:textId="6F60FD45" w:rsidR="001C4CF8" w:rsidRDefault="001C4CF8" w:rsidP="001134E1">
      <w:r>
        <w:rPr>
          <w:rFonts w:hint="eastAsia"/>
        </w:rPr>
        <w:t>函数名和变量名命名的规则是一样的</w:t>
      </w:r>
    </w:p>
    <w:p w14:paraId="76E14403" w14:textId="38F7B80D" w:rsidR="001C4CF8" w:rsidRDefault="00D82F31" w:rsidP="001134E1">
      <w:r>
        <w:rPr>
          <w:rFonts w:hint="eastAsia"/>
        </w:rPr>
        <w:t>每个函数如果在函数中不写ret</w:t>
      </w:r>
      <w:r>
        <w:t>urn,</w:t>
      </w:r>
      <w:r>
        <w:rPr>
          <w:rFonts w:hint="eastAsia"/>
        </w:rPr>
        <w:t>默认返回None</w:t>
      </w:r>
    </w:p>
    <w:p w14:paraId="125CA3F7" w14:textId="6297BDCE" w:rsidR="00D82F31" w:rsidRDefault="00D82F31" w:rsidP="001134E1">
      <w:r>
        <w:rPr>
          <w:rFonts w:hint="eastAsia"/>
        </w:rPr>
        <w:t>我们亦可以只写一个return</w:t>
      </w:r>
      <w:r>
        <w:t>,</w:t>
      </w:r>
      <w:r>
        <w:rPr>
          <w:rFonts w:hint="eastAsia"/>
        </w:rPr>
        <w:t>也是返回None</w:t>
      </w:r>
      <w:r>
        <w:t>,</w:t>
      </w:r>
      <w:r>
        <w:rPr>
          <w:rFonts w:hint="eastAsia"/>
        </w:rPr>
        <w:t>停止函数的执行</w:t>
      </w:r>
    </w:p>
    <w:p w14:paraId="725983C4" w14:textId="3956E701" w:rsidR="00D82F31" w:rsidRDefault="00D82F31" w:rsidP="001134E1">
      <w:r>
        <w:rPr>
          <w:rFonts w:hint="eastAsia"/>
        </w:rPr>
        <w:t>return一个返回值，你在调用方能接受到一个返回值</w:t>
      </w:r>
    </w:p>
    <w:p w14:paraId="55E8F551" w14:textId="168BD7B9" w:rsidR="00D82F31" w:rsidRDefault="00D82F31" w:rsidP="001134E1">
      <w:r w:rsidRPr="00D51E20">
        <w:rPr>
          <w:rFonts w:hint="eastAsia"/>
          <w:highlight w:val="yellow"/>
        </w:rPr>
        <w:t>return</w:t>
      </w:r>
      <w:r w:rsidRPr="00D51E20">
        <w:rPr>
          <w:highlight w:val="yellow"/>
        </w:rPr>
        <w:t xml:space="preserve"> </w:t>
      </w:r>
      <w:r w:rsidRPr="00D51E20">
        <w:rPr>
          <w:rFonts w:hint="eastAsia"/>
          <w:highlight w:val="yellow"/>
        </w:rPr>
        <w:t>多个返回值（接受方得到的数据是一个元祖），多个</w:t>
      </w:r>
      <w:proofErr w:type="gramStart"/>
      <w:r w:rsidRPr="00D51E20">
        <w:rPr>
          <w:rFonts w:hint="eastAsia"/>
          <w:highlight w:val="yellow"/>
        </w:rPr>
        <w:t>值需要</w:t>
      </w:r>
      <w:proofErr w:type="gramEnd"/>
      <w:r w:rsidRPr="00D51E20">
        <w:rPr>
          <w:rFonts w:hint="eastAsia"/>
          <w:highlight w:val="yellow"/>
        </w:rPr>
        <w:t>用，隔开</w:t>
      </w:r>
    </w:p>
    <w:p w14:paraId="4A1CD5FB" w14:textId="52D431F4" w:rsidR="00D82F31" w:rsidRPr="00D82F31" w:rsidRDefault="00D82F31" w:rsidP="00D82F31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D82F31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day09-04(36)(</w:t>
      </w:r>
      <w:r w:rsidRPr="00D82F31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函数的参数</w:t>
      </w:r>
      <w:r w:rsidRPr="00D82F31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621B39BB" w14:textId="74691DEC" w:rsidR="000B37D0" w:rsidRDefault="00D82F31" w:rsidP="001134E1">
      <w:r>
        <w:rPr>
          <w:rFonts w:hint="eastAsia"/>
        </w:rPr>
        <w:t>形参：函数声明的地方，声明出来的变量</w:t>
      </w:r>
    </w:p>
    <w:p w14:paraId="39E34D2B" w14:textId="2EA914BF" w:rsidR="00D82F31" w:rsidRDefault="00D82F31" w:rsidP="001134E1">
      <w:r>
        <w:rPr>
          <w:rFonts w:hint="eastAsia"/>
        </w:rPr>
        <w:t>实参：函数调用的地方，实际你给函数传递的值</w:t>
      </w:r>
    </w:p>
    <w:p w14:paraId="278DB416" w14:textId="11626569" w:rsidR="00D51E20" w:rsidRPr="00D51E20" w:rsidRDefault="00D51E20" w:rsidP="00D51E20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D51E20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实参</w:t>
      </w:r>
    </w:p>
    <w:p w14:paraId="7FAE206C" w14:textId="73A7819E" w:rsidR="000B37D0" w:rsidRPr="00D51E20" w:rsidRDefault="00D51E20" w:rsidP="00D51E20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D51E20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位置参数</w:t>
      </w:r>
    </w:p>
    <w:p w14:paraId="7C248B0C" w14:textId="77566D73" w:rsidR="00D51E20" w:rsidRDefault="00D51E20" w:rsidP="001134E1">
      <w:pPr>
        <w:rPr>
          <w:rFonts w:ascii="PingFangTC-Regular" w:cs="PingFangTC-Regular"/>
          <w:kern w:val="0"/>
          <w:sz w:val="22"/>
        </w:rPr>
      </w:pPr>
      <w:r>
        <w:rPr>
          <w:rFonts w:ascii="PingFangTC-Regular" w:eastAsia="PingFangTC-Regular" w:cs="PingFangTC-Regular" w:hint="eastAsia"/>
          <w:kern w:val="0"/>
          <w:sz w:val="22"/>
        </w:rPr>
        <w:t>在</w:t>
      </w:r>
      <w:proofErr w:type="gramStart"/>
      <w:r>
        <w:rPr>
          <w:rFonts w:ascii="PingFangTC-Regular" w:eastAsia="PingFangTC-Regular" w:cs="PingFangTC-Regular" w:hint="eastAsia"/>
          <w:kern w:val="0"/>
          <w:sz w:val="22"/>
        </w:rPr>
        <w:t>传参过程</w:t>
      </w:r>
      <w:proofErr w:type="gramEnd"/>
      <w:r>
        <w:rPr>
          <w:rFonts w:ascii="PingFangTC-Regular" w:eastAsia="PingFangTC-Regular" w:cs="PingFangTC-Regular" w:hint="eastAsia"/>
          <w:kern w:val="0"/>
          <w:sz w:val="22"/>
        </w:rPr>
        <w:t>中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. </w:t>
      </w:r>
      <w:r>
        <w:rPr>
          <w:rFonts w:ascii="PingFangTC-Regular" w:eastAsia="PingFangTC-Regular" w:cs="PingFangTC-Regular" w:hint="eastAsia"/>
          <w:kern w:val="0"/>
          <w:sz w:val="22"/>
        </w:rPr>
        <w:t>系统会默认按照位置把实参赋值到形参</w:t>
      </w:r>
    </w:p>
    <w:p w14:paraId="49B1D235" w14:textId="13A59D27" w:rsidR="00D51E20" w:rsidRPr="00D51E20" w:rsidRDefault="00D51E20" w:rsidP="001134E1">
      <w:r>
        <w:rPr>
          <w:noProof/>
        </w:rPr>
        <w:drawing>
          <wp:inline distT="0" distB="0" distL="0" distR="0" wp14:anchorId="538AA19B" wp14:editId="0866993E">
            <wp:extent cx="3190476" cy="40952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2CB6" w14:textId="4ABE7B14" w:rsidR="000B37D0" w:rsidRPr="00D51E20" w:rsidRDefault="00D51E20" w:rsidP="00D51E20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D51E20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关键字参数</w:t>
      </w:r>
    </w:p>
    <w:p w14:paraId="088492E6" w14:textId="66DF684A" w:rsidR="00D51E20" w:rsidRDefault="00D51E20" w:rsidP="00D51E20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>
        <w:rPr>
          <w:rFonts w:ascii="PingFangTC-Regular" w:eastAsia="PingFangTC-Regular" w:cs="PingFangTC-Regular" w:hint="eastAsia"/>
          <w:kern w:val="0"/>
          <w:sz w:val="22"/>
        </w:rPr>
        <w:t>我们不需要记住每个参数的位置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. </w:t>
      </w:r>
      <w:r>
        <w:rPr>
          <w:rFonts w:ascii="PingFangTC-Regular" w:eastAsia="PingFangTC-Regular" w:cs="PingFangTC-Regular" w:hint="eastAsia"/>
          <w:kern w:val="0"/>
          <w:sz w:val="22"/>
        </w:rPr>
        <w:t>只要记住每个参数的名字就可以了</w:t>
      </w:r>
    </w:p>
    <w:p w14:paraId="23B0D652" w14:textId="6311A282" w:rsidR="00D51E20" w:rsidRDefault="00D51E20" w:rsidP="00D51E20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>
        <w:rPr>
          <w:noProof/>
        </w:rPr>
        <w:drawing>
          <wp:inline distT="0" distB="0" distL="0" distR="0" wp14:anchorId="2888FF25" wp14:editId="5EA19177">
            <wp:extent cx="5274310" cy="3448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3DE7" w14:textId="20BFEB32" w:rsidR="00D51E20" w:rsidRPr="00D51E20" w:rsidRDefault="00D51E20" w:rsidP="00D51E20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D51E20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混合参数</w:t>
      </w:r>
    </w:p>
    <w:p w14:paraId="7DAE9FFF" w14:textId="506CACE2" w:rsidR="00D51E20" w:rsidRDefault="00D51E20" w:rsidP="00D51E20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 w:rsidRPr="00D51E20">
        <w:rPr>
          <w:rFonts w:ascii="PingFangTC-Regular" w:cs="PingFangTC-Regular" w:hint="eastAsia"/>
          <w:kern w:val="0"/>
          <w:sz w:val="22"/>
        </w:rPr>
        <w:lastRenderedPageBreak/>
        <w:t>可以把上</w:t>
      </w:r>
      <w:r w:rsidRPr="00D51E20">
        <w:rPr>
          <w:rFonts w:ascii="微软雅黑" w:eastAsia="微软雅黑" w:hAnsi="微软雅黑" w:cs="微软雅黑" w:hint="eastAsia"/>
          <w:kern w:val="0"/>
          <w:sz w:val="22"/>
        </w:rPr>
        <w:t>⾯</w:t>
      </w:r>
      <w:r w:rsidRPr="00D51E20">
        <w:rPr>
          <w:rFonts w:ascii="等线" w:eastAsia="等线" w:hAnsi="等线" w:cs="等线" w:hint="eastAsia"/>
          <w:kern w:val="0"/>
          <w:sz w:val="22"/>
        </w:rPr>
        <w:t>两种参数混合着使用</w:t>
      </w:r>
      <w:r w:rsidRPr="00D51E20">
        <w:rPr>
          <w:rFonts w:ascii="PingFangTC-Regular" w:cs="PingFangTC-Regular"/>
          <w:kern w:val="0"/>
          <w:sz w:val="22"/>
        </w:rPr>
        <w:t xml:space="preserve">. </w:t>
      </w:r>
      <w:r w:rsidRPr="00D51E20">
        <w:rPr>
          <w:rFonts w:ascii="PingFangTC-Regular" w:cs="PingFangTC-Regular"/>
          <w:kern w:val="0"/>
          <w:sz w:val="22"/>
        </w:rPr>
        <w:t>也就是说在调</w:t>
      </w:r>
      <w:r w:rsidRPr="00D51E20">
        <w:rPr>
          <w:rFonts w:ascii="等线" w:eastAsia="等线" w:hAnsi="等线" w:cs="等线" w:hint="eastAsia"/>
          <w:kern w:val="0"/>
          <w:sz w:val="22"/>
        </w:rPr>
        <w:t>用函数的时候即可以给出位置参数</w:t>
      </w:r>
      <w:r w:rsidRPr="00D51E20">
        <w:rPr>
          <w:rFonts w:ascii="PingFangTC-Regular" w:cs="PingFangTC-Regular"/>
          <w:kern w:val="0"/>
          <w:sz w:val="22"/>
        </w:rPr>
        <w:t xml:space="preserve">, </w:t>
      </w:r>
      <w:r w:rsidRPr="00D51E20">
        <w:rPr>
          <w:rFonts w:ascii="PingFangTC-Regular" w:cs="PingFangTC-Regular"/>
          <w:kern w:val="0"/>
          <w:sz w:val="22"/>
        </w:rPr>
        <w:t>也可</w:t>
      </w:r>
      <w:r w:rsidRPr="00D51E20">
        <w:rPr>
          <w:rFonts w:ascii="PingFangTC-Regular" w:cs="PingFangTC-Regular" w:hint="eastAsia"/>
          <w:kern w:val="0"/>
          <w:sz w:val="22"/>
        </w:rPr>
        <w:t>以指定关键字参数</w:t>
      </w:r>
      <w:r w:rsidRPr="00D51E20">
        <w:rPr>
          <w:rFonts w:ascii="PingFangTC-Regular" w:cs="PingFangTC-Regular"/>
          <w:kern w:val="0"/>
          <w:sz w:val="22"/>
        </w:rPr>
        <w:t>.</w:t>
      </w:r>
    </w:p>
    <w:p w14:paraId="74313643" w14:textId="744AAD5A" w:rsidR="00D51E20" w:rsidRDefault="00D51E20" w:rsidP="00D51E20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 w:rsidRPr="00D51E20">
        <w:rPr>
          <w:rFonts w:ascii="PingFangTC-Regular" w:cs="PingFangTC-Regular" w:hint="eastAsia"/>
          <w:kern w:val="0"/>
          <w:sz w:val="22"/>
          <w:highlight w:val="yellow"/>
        </w:rPr>
        <w:t>注意：在使用混合参数的时候，关键字参数必须在位置参数后面</w:t>
      </w:r>
    </w:p>
    <w:p w14:paraId="6FE93A52" w14:textId="61CBFC0D" w:rsidR="00D51E20" w:rsidRDefault="00D51E20" w:rsidP="00D51E20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>
        <w:rPr>
          <w:noProof/>
        </w:rPr>
        <w:drawing>
          <wp:inline distT="0" distB="0" distL="0" distR="0" wp14:anchorId="699167B2" wp14:editId="58256BE5">
            <wp:extent cx="5274310" cy="12426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74A5" w14:textId="3EC223C6" w:rsidR="00D51E20" w:rsidRPr="00D51E20" w:rsidRDefault="00D51E20" w:rsidP="00D51E20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D51E20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形参</w:t>
      </w:r>
    </w:p>
    <w:p w14:paraId="38E34802" w14:textId="5118298D" w:rsidR="00D51E20" w:rsidRDefault="00D51E20" w:rsidP="00D51E20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D51E20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位置参数</w:t>
      </w:r>
    </w:p>
    <w:p w14:paraId="59A253E2" w14:textId="4378D8F2" w:rsidR="00575998" w:rsidRPr="00D51E20" w:rsidRDefault="00575998" w:rsidP="00D51E20">
      <w:r>
        <w:rPr>
          <w:rFonts w:hint="eastAsia"/>
        </w:rPr>
        <w:t>位置参数：按照位置来赋值</w:t>
      </w:r>
    </w:p>
    <w:p w14:paraId="6A24D18D" w14:textId="510893BA" w:rsidR="00D51E20" w:rsidRPr="00D51E20" w:rsidRDefault="00D51E20" w:rsidP="00D51E20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D51E20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默认值参数</w:t>
      </w:r>
    </w:p>
    <w:p w14:paraId="09801BC7" w14:textId="73A933D6" w:rsidR="00D51E20" w:rsidRDefault="00575998" w:rsidP="00D51E20">
      <w:r>
        <w:rPr>
          <w:rFonts w:hint="eastAsia"/>
        </w:rPr>
        <w:t>在函数声明的时候，就可以给出函数参数的默认值。在调用的时候可以给出具体的值，也可以不给值，使用默认值</w:t>
      </w:r>
    </w:p>
    <w:p w14:paraId="3D368397" w14:textId="6E5599C9" w:rsidR="00575998" w:rsidRDefault="00575998" w:rsidP="00D51E20">
      <w:r>
        <w:rPr>
          <w:noProof/>
        </w:rPr>
        <w:drawing>
          <wp:inline distT="0" distB="0" distL="0" distR="0" wp14:anchorId="64F9AB74" wp14:editId="59336FA9">
            <wp:extent cx="4352381" cy="323810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2D23" w14:textId="36BF0489" w:rsidR="00D51E20" w:rsidRDefault="00575998" w:rsidP="00D51E20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  <w:highlight w:val="yellow"/>
        </w:rPr>
      </w:pPr>
      <w:r w:rsidRPr="00575998">
        <w:rPr>
          <w:rFonts w:ascii="PingFangTC-Regular" w:cs="PingFangTC-Regular" w:hint="eastAsia"/>
          <w:kern w:val="0"/>
          <w:sz w:val="22"/>
          <w:highlight w:val="yellow"/>
        </w:rPr>
        <w:t>注意：必须先声明位置参数，才能声明默认值参数</w:t>
      </w:r>
    </w:p>
    <w:p w14:paraId="591DC3A0" w14:textId="6CC77F72" w:rsidR="00DA6B2F" w:rsidRDefault="00DA6B2F" w:rsidP="00DA6B2F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DA6B2F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动态参数</w:t>
      </w:r>
    </w:p>
    <w:p w14:paraId="3C71358B" w14:textId="7FA91833" w:rsidR="00DA6B2F" w:rsidRDefault="00DA6B2F" w:rsidP="00DA6B2F">
      <w:r>
        <w:rPr>
          <w:rFonts w:hint="eastAsia"/>
        </w:rPr>
        <w:t>在参数位置编写*表示接受任意内容</w:t>
      </w:r>
    </w:p>
    <w:p w14:paraId="151264D3" w14:textId="3C229D2B" w:rsidR="00DA6B2F" w:rsidRDefault="00DA6B2F" w:rsidP="00DA6B2F">
      <w:r>
        <w:rPr>
          <w:noProof/>
        </w:rPr>
        <w:drawing>
          <wp:inline distT="0" distB="0" distL="0" distR="0" wp14:anchorId="6EDD8785" wp14:editId="2DB96348">
            <wp:extent cx="5274310" cy="14693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5690" w14:textId="0DCB920A" w:rsidR="00DA6B2F" w:rsidRDefault="00DA6B2F" w:rsidP="00DA6B2F">
      <w:r w:rsidRPr="00DA6B2F">
        <w:rPr>
          <w:rFonts w:hint="eastAsia"/>
          <w:highlight w:val="yellow"/>
        </w:rPr>
        <w:t>动态参数必须在位置的后面</w:t>
      </w:r>
    </w:p>
    <w:p w14:paraId="55AE49B2" w14:textId="64A7279A" w:rsidR="00DA6B2F" w:rsidRDefault="00DA6B2F" w:rsidP="00DA6B2F">
      <w:r>
        <w:rPr>
          <w:noProof/>
        </w:rPr>
        <w:lastRenderedPageBreak/>
        <w:drawing>
          <wp:inline distT="0" distB="0" distL="0" distR="0" wp14:anchorId="221B0527" wp14:editId="5510129E">
            <wp:extent cx="5274310" cy="20732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2C30" w14:textId="67AAAD3D" w:rsidR="00DA6B2F" w:rsidRDefault="00DA6B2F" w:rsidP="00DA6B2F">
      <w:r>
        <w:rPr>
          <w:noProof/>
        </w:rPr>
        <w:drawing>
          <wp:inline distT="0" distB="0" distL="0" distR="0" wp14:anchorId="6A177C93" wp14:editId="549EB5A0">
            <wp:extent cx="5274310" cy="14662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EF81" w14:textId="4656782C" w:rsidR="00DA6B2F" w:rsidRDefault="00DA6B2F" w:rsidP="00DA6B2F">
      <w:r>
        <w:rPr>
          <w:noProof/>
        </w:rPr>
        <w:drawing>
          <wp:inline distT="0" distB="0" distL="0" distR="0" wp14:anchorId="007C83AA" wp14:editId="04BF9F7F">
            <wp:extent cx="5274310" cy="17760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00D2" w14:textId="13E79646" w:rsidR="00DA6B2F" w:rsidRPr="00DA6B2F" w:rsidRDefault="00DA6B2F" w:rsidP="00DA6B2F">
      <w:r w:rsidRPr="00DA6B2F">
        <w:rPr>
          <w:rFonts w:hint="eastAsia"/>
          <w:highlight w:val="magenta"/>
        </w:rPr>
        <w:t>顺序：位置参数，动态参数，默认值参数</w:t>
      </w:r>
    </w:p>
    <w:p w14:paraId="584EE692" w14:textId="395D1156" w:rsidR="00575998" w:rsidRPr="00AE0B9B" w:rsidRDefault="00AE0B9B" w:rsidP="00AE0B9B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AE0B9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AE0B9B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09-05(37)(</w:t>
      </w:r>
      <w:r w:rsidRPr="00AE0B9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函数的实体应用</w:t>
      </w:r>
      <w:r w:rsidRPr="00AE0B9B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6A06EF1C" w14:textId="3D2B18A4" w:rsidR="00AE0B9B" w:rsidRPr="00437082" w:rsidRDefault="00437082" w:rsidP="00BD5EEB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437082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437082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10-01(38)</w:t>
      </w:r>
    </w:p>
    <w:p w14:paraId="2E4F32B5" w14:textId="4B3088B6" w:rsidR="00AE0B9B" w:rsidRPr="00437082" w:rsidRDefault="00437082" w:rsidP="00437082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437082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作业</w:t>
      </w:r>
    </w:p>
    <w:p w14:paraId="06D77100" w14:textId="2AC17889" w:rsidR="00AE0B9B" w:rsidRDefault="00B654E3" w:rsidP="00D51E20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 w:rsidRPr="00B654E3">
        <w:rPr>
          <w:rFonts w:ascii="PingFangTC-Regular" w:cs="PingFangTC-Regular" w:hint="eastAsia"/>
          <w:kern w:val="0"/>
          <w:sz w:val="22"/>
          <w:highlight w:val="yellow"/>
        </w:rPr>
        <w:t>a</w:t>
      </w:r>
      <w:r w:rsidRPr="00B654E3">
        <w:rPr>
          <w:rFonts w:ascii="PingFangTC-Regular" w:cs="PingFangTC-Regular"/>
          <w:kern w:val="0"/>
          <w:sz w:val="22"/>
          <w:highlight w:val="yellow"/>
        </w:rPr>
        <w:t xml:space="preserve"> if a&gt;b else b   </w:t>
      </w:r>
      <w:r w:rsidRPr="00B654E3">
        <w:rPr>
          <w:rFonts w:ascii="PingFangTC-Regular" w:cs="PingFangTC-Regular" w:hint="eastAsia"/>
          <w:kern w:val="0"/>
          <w:sz w:val="22"/>
          <w:highlight w:val="yellow"/>
        </w:rPr>
        <w:t>如果</w:t>
      </w:r>
      <w:r w:rsidRPr="00B654E3">
        <w:rPr>
          <w:rFonts w:ascii="PingFangTC-Regular" w:cs="PingFangTC-Regular" w:hint="eastAsia"/>
          <w:kern w:val="0"/>
          <w:sz w:val="22"/>
          <w:highlight w:val="yellow"/>
        </w:rPr>
        <w:t>a</w:t>
      </w:r>
      <w:r w:rsidRPr="00B654E3">
        <w:rPr>
          <w:rFonts w:ascii="PingFangTC-Regular" w:cs="PingFangTC-Regular"/>
          <w:kern w:val="0"/>
          <w:sz w:val="22"/>
          <w:highlight w:val="yellow"/>
        </w:rPr>
        <w:t>&gt;b</w:t>
      </w:r>
      <w:r w:rsidRPr="00B654E3">
        <w:rPr>
          <w:rFonts w:ascii="PingFangTC-Regular" w:cs="PingFangTC-Regular" w:hint="eastAsia"/>
          <w:kern w:val="0"/>
          <w:sz w:val="22"/>
          <w:highlight w:val="yellow"/>
        </w:rPr>
        <w:t>成立返回</w:t>
      </w:r>
      <w:r w:rsidRPr="00B654E3">
        <w:rPr>
          <w:rFonts w:ascii="PingFangTC-Regular" w:cs="PingFangTC-Regular" w:hint="eastAsia"/>
          <w:kern w:val="0"/>
          <w:sz w:val="22"/>
          <w:highlight w:val="yellow"/>
        </w:rPr>
        <w:t>a</w:t>
      </w:r>
      <w:r w:rsidRPr="00B654E3">
        <w:rPr>
          <w:rFonts w:ascii="PingFangTC-Regular" w:cs="PingFangTC-Regular" w:hint="eastAsia"/>
          <w:kern w:val="0"/>
          <w:sz w:val="22"/>
          <w:highlight w:val="yellow"/>
        </w:rPr>
        <w:t>否则返回</w:t>
      </w:r>
      <w:r w:rsidRPr="00B654E3">
        <w:rPr>
          <w:rFonts w:ascii="PingFangTC-Regular" w:cs="PingFangTC-Regular" w:hint="eastAsia"/>
          <w:kern w:val="0"/>
          <w:sz w:val="22"/>
          <w:highlight w:val="yellow"/>
        </w:rPr>
        <w:t>b</w:t>
      </w:r>
    </w:p>
    <w:p w14:paraId="11815C60" w14:textId="13655F81" w:rsidR="00B654E3" w:rsidRPr="00EB67B2" w:rsidRDefault="00EB67B2" w:rsidP="00BD5EEB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EB67B2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</w:t>
      </w:r>
      <w:r w:rsidRPr="00EB67B2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ay</w:t>
      </w:r>
      <w:r w:rsidRPr="00EB67B2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10-02</w:t>
      </w:r>
      <w:r w:rsidRPr="00EB67B2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(39)(</w:t>
      </w:r>
      <w:proofErr w:type="gramStart"/>
      <w:r w:rsidRPr="00EB67B2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动态传参</w:t>
      </w:r>
      <w:proofErr w:type="gramEnd"/>
      <w:r w:rsidRPr="00EB67B2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352636F4" w14:textId="643C3A13" w:rsidR="00BD5EEB" w:rsidRDefault="001D2FDA" w:rsidP="00BD5EE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BD5EE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lastRenderedPageBreak/>
        <w:t>动态接受位置参数</w:t>
      </w:r>
    </w:p>
    <w:p w14:paraId="758CE4E2" w14:textId="7A28C5CE" w:rsidR="00BD5EEB" w:rsidRPr="00BD5EEB" w:rsidRDefault="00BD5EEB" w:rsidP="00BD5EEB">
      <w:r>
        <w:rPr>
          <w:rFonts w:hint="eastAsia"/>
        </w:rPr>
        <w:t xml:space="preserve">* </w:t>
      </w:r>
      <w:r>
        <w:t xml:space="preserve">   </w:t>
      </w:r>
      <w:r w:rsidRPr="00BD5EEB">
        <w:rPr>
          <w:rFonts w:hint="eastAsia"/>
          <w:highlight w:val="magenta"/>
        </w:rPr>
        <w:t>接收的是元祖</w:t>
      </w:r>
    </w:p>
    <w:p w14:paraId="0FCA7654" w14:textId="719E4819" w:rsidR="001D2FDA" w:rsidRPr="00BD5EEB" w:rsidRDefault="001D2FDA" w:rsidP="00BD5EE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BD5EE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动态接受</w:t>
      </w:r>
      <w:r w:rsidR="00BD5EEB" w:rsidRPr="00BD5EE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关键字参数</w:t>
      </w:r>
    </w:p>
    <w:p w14:paraId="6040CB42" w14:textId="42DB2DE6" w:rsidR="00BD5EEB" w:rsidRDefault="00BD5EEB" w:rsidP="00D51E20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>
        <w:rPr>
          <w:rFonts w:ascii="PingFangTC-Regular" w:cs="PingFangTC-Regular" w:hint="eastAsia"/>
          <w:kern w:val="0"/>
          <w:sz w:val="22"/>
        </w:rPr>
        <w:t>**</w:t>
      </w:r>
      <w:r>
        <w:rPr>
          <w:rFonts w:ascii="PingFangTC-Regular" w:cs="PingFangTC-Regular"/>
          <w:kern w:val="0"/>
          <w:sz w:val="22"/>
        </w:rPr>
        <w:t xml:space="preserve">  </w:t>
      </w:r>
      <w:r w:rsidRPr="00BD5EEB">
        <w:rPr>
          <w:rFonts w:ascii="PingFangTC-Regular" w:cs="PingFangTC-Regular" w:hint="eastAsia"/>
          <w:kern w:val="0"/>
          <w:sz w:val="22"/>
          <w:highlight w:val="magenta"/>
        </w:rPr>
        <w:t>接受的是字典</w:t>
      </w:r>
    </w:p>
    <w:p w14:paraId="10B179AA" w14:textId="2BCEE88C" w:rsidR="00AE0B9B" w:rsidRPr="00BD5EEB" w:rsidRDefault="00BD5EEB" w:rsidP="00BD5EE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BD5EE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总结：</w:t>
      </w:r>
    </w:p>
    <w:p w14:paraId="0C12A0AE" w14:textId="47889098" w:rsidR="00AE0B9B" w:rsidRDefault="00BD5EEB" w:rsidP="00D51E20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>
        <w:rPr>
          <w:noProof/>
        </w:rPr>
        <w:drawing>
          <wp:inline distT="0" distB="0" distL="0" distR="0" wp14:anchorId="3F0DC776" wp14:editId="487E6E9D">
            <wp:extent cx="5274310" cy="20281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148F" w14:textId="3D058639" w:rsidR="00AE0B9B" w:rsidRPr="000D4A98" w:rsidRDefault="000D4A98" w:rsidP="00BD5EE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commentRangeStart w:id="17"/>
      <w:r w:rsidRPr="000D4A98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动态参数的令一种</w:t>
      </w:r>
      <w:proofErr w:type="gramStart"/>
      <w:r w:rsidRPr="000D4A98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传参方式</w:t>
      </w:r>
      <w:commentRangeEnd w:id="17"/>
      <w:proofErr w:type="gramEnd"/>
      <w:r w:rsidR="00EB6287">
        <w:rPr>
          <w:rStyle w:val="a6"/>
        </w:rPr>
        <w:commentReference w:id="17"/>
      </w:r>
    </w:p>
    <w:p w14:paraId="17FB03DD" w14:textId="3C418B4B" w:rsidR="000D4A98" w:rsidRDefault="000D4A98" w:rsidP="000D4A98">
      <w:r>
        <w:rPr>
          <w:noProof/>
        </w:rPr>
        <w:drawing>
          <wp:inline distT="0" distB="0" distL="0" distR="0" wp14:anchorId="36E395CC" wp14:editId="687A70AD">
            <wp:extent cx="5274310" cy="19030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8C0C" w14:textId="26502B62" w:rsidR="000D4A98" w:rsidRPr="000D4A98" w:rsidRDefault="00B6410B" w:rsidP="000D4A98">
      <w:r>
        <w:rPr>
          <w:noProof/>
        </w:rPr>
        <w:lastRenderedPageBreak/>
        <w:drawing>
          <wp:inline distT="0" distB="0" distL="0" distR="0" wp14:anchorId="6C9D2285" wp14:editId="492BBDD7">
            <wp:extent cx="5274310" cy="18046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7C30" w14:textId="2E968B12" w:rsidR="00AE0B9B" w:rsidRPr="00F718F4" w:rsidRDefault="00F718F4" w:rsidP="00F718F4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F718F4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F718F4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10-03(40)</w:t>
      </w:r>
      <w:r w:rsidRPr="00F718F4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命名空间</w:t>
      </w:r>
    </w:p>
    <w:p w14:paraId="6061ECBB" w14:textId="085748AD" w:rsidR="00F718F4" w:rsidRDefault="00667734" w:rsidP="00667734">
      <w:pPr>
        <w:autoSpaceDE w:val="0"/>
        <w:autoSpaceDN w:val="0"/>
        <w:adjustRightInd w:val="0"/>
        <w:jc w:val="left"/>
        <w:rPr>
          <w:rFonts w:ascii="HelveticaNeue" w:eastAsia="PingFangTC-Regular" w:hAnsi="HelveticaNeue" w:cs="HelveticaNeue"/>
          <w:kern w:val="0"/>
          <w:sz w:val="22"/>
        </w:rPr>
      </w:pPr>
      <w:r>
        <w:rPr>
          <w:rFonts w:ascii="PingFangTC-Regular" w:eastAsia="PingFangTC-Regular" w:cs="PingFangTC-Regular" w:hint="eastAsia"/>
          <w:kern w:val="0"/>
          <w:sz w:val="22"/>
        </w:rPr>
        <w:t>在</w:t>
      </w:r>
      <w:r>
        <w:rPr>
          <w:rFonts w:ascii="HelveticaNeue" w:eastAsia="PingFangTC-Regular" w:hAnsi="HelveticaNeue" w:cs="HelveticaNeue"/>
          <w:kern w:val="0"/>
          <w:sz w:val="22"/>
        </w:rPr>
        <w:t>python</w:t>
      </w:r>
      <w:r>
        <w:rPr>
          <w:rFonts w:ascii="PingFangTC-Regular" w:eastAsia="PingFangTC-Regular" w:cs="PingFangTC-Regular" w:hint="eastAsia"/>
          <w:kern w:val="0"/>
          <w:sz w:val="22"/>
        </w:rPr>
        <w:t>解释器开始执⾏之后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就会在内存中开辟一个空间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每当遇到一个变量的时候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就把变量名和值之间的</w:t>
      </w:r>
      <w:r>
        <w:rPr>
          <w:rFonts w:asciiTheme="minorEastAsia" w:hAnsiTheme="minorEastAsia" w:cs="PingFangTC-Regular" w:hint="eastAsia"/>
          <w:kern w:val="0"/>
          <w:sz w:val="22"/>
        </w:rPr>
        <w:t>关系</w:t>
      </w:r>
      <w:r>
        <w:rPr>
          <w:rFonts w:ascii="PingFangTC-Regular" w:eastAsia="PingFangTC-Regular" w:cs="PingFangTC-Regular" w:hint="eastAsia"/>
          <w:kern w:val="0"/>
          <w:sz w:val="22"/>
        </w:rPr>
        <w:t>记录下来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但是当遇到函数定义的时候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解释器只是把函数名读入内存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表示这个函数存在了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⾄于函数内部的变量和逻辑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解释器是不</w:t>
      </w:r>
      <w:r>
        <w:rPr>
          <w:rFonts w:asciiTheme="minorEastAsia" w:hAnsiTheme="minorEastAsia" w:cs="PingFangTC-Regular" w:hint="eastAsia"/>
          <w:kern w:val="0"/>
          <w:sz w:val="22"/>
        </w:rPr>
        <w:t>关</w:t>
      </w:r>
      <w:r>
        <w:rPr>
          <w:rFonts w:ascii="PingFangTC-Regular" w:eastAsia="PingFangTC-Regular" w:cs="PingFangTC-Regular" w:hint="eastAsia"/>
          <w:kern w:val="0"/>
          <w:sz w:val="22"/>
        </w:rPr>
        <w:t>心的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. </w:t>
      </w:r>
      <w:r>
        <w:rPr>
          <w:rFonts w:ascii="PingFangTC-Regular" w:eastAsia="PingFangTC-Regular" w:cs="PingFangTC-Regular" w:hint="eastAsia"/>
          <w:kern w:val="0"/>
          <w:sz w:val="22"/>
        </w:rPr>
        <w:t>也就是说一开始的时候函数只是加载进来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仅此而已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只有当函数被调用和访问的时候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解释器才会根据函数内部声明的变量来进行开辟变量的内部空间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. </w:t>
      </w:r>
      <w:r>
        <w:rPr>
          <w:rFonts w:ascii="PingFangTC-Regular" w:eastAsia="PingFangTC-Regular" w:cs="PingFangTC-Regular" w:hint="eastAsia"/>
          <w:kern w:val="0"/>
          <w:sz w:val="22"/>
        </w:rPr>
        <w:t>随着函数执⾏行完毕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这些函数内部变量占⽤的空间也会随着函数执⾏完毕而被清空</w:t>
      </w:r>
      <w:r>
        <w:rPr>
          <w:rFonts w:ascii="HelveticaNeue" w:eastAsia="PingFangTC-Regular" w:hAnsi="HelveticaNeue" w:cs="HelveticaNeue"/>
          <w:kern w:val="0"/>
          <w:sz w:val="22"/>
        </w:rPr>
        <w:t>.</w:t>
      </w:r>
    </w:p>
    <w:p w14:paraId="0A0FBAF1" w14:textId="18837889" w:rsidR="00667734" w:rsidRPr="00667734" w:rsidRDefault="00667734" w:rsidP="0066773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66773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全局命名空间</w:t>
      </w:r>
    </w:p>
    <w:p w14:paraId="25203546" w14:textId="6303FF16" w:rsidR="00667734" w:rsidRPr="00667734" w:rsidRDefault="00667734" w:rsidP="00667734">
      <w:pPr>
        <w:pStyle w:val="a4"/>
        <w:autoSpaceDE w:val="0"/>
        <w:autoSpaceDN w:val="0"/>
        <w:adjustRightInd w:val="0"/>
        <w:ind w:left="360" w:firstLineChars="0" w:firstLine="0"/>
        <w:jc w:val="left"/>
        <w:rPr>
          <w:rFonts w:ascii="PingFangTC-Regular" w:eastAsia="PingFangTC-Regular" w:hAnsi="HelveticaNeue" w:cs="PingFangTC-Regular"/>
          <w:kern w:val="0"/>
          <w:sz w:val="22"/>
        </w:rPr>
      </w:pPr>
      <w:r w:rsidRPr="00667734">
        <w:rPr>
          <w:rFonts w:ascii="PingFangTC-Regular" w:eastAsia="PingFangTC-Regular" w:hAnsi="HelveticaNeue" w:cs="PingFangTC-Regular" w:hint="eastAsia"/>
          <w:kern w:val="0"/>
          <w:sz w:val="22"/>
        </w:rPr>
        <w:t>我们直接在</w:t>
      </w:r>
      <w:r w:rsidRPr="00667734">
        <w:rPr>
          <w:rFonts w:ascii="HelveticaNeue" w:hAnsi="HelveticaNeue" w:cs="HelveticaNeue"/>
          <w:kern w:val="0"/>
          <w:sz w:val="22"/>
        </w:rPr>
        <w:t>py</w:t>
      </w:r>
      <w:r w:rsidRPr="00667734">
        <w:rPr>
          <w:rFonts w:ascii="PingFangTC-Regular" w:eastAsia="PingFangTC-Regular" w:hAnsi="HelveticaNeue" w:cs="PingFangTC-Regular" w:hint="eastAsia"/>
          <w:kern w:val="0"/>
          <w:sz w:val="22"/>
        </w:rPr>
        <w:t>⽂文件中</w:t>
      </w:r>
      <w:r w:rsidRPr="00667734">
        <w:rPr>
          <w:rFonts w:ascii="HelveticaNeue" w:hAnsi="HelveticaNeue" w:cs="HelveticaNeue"/>
          <w:kern w:val="0"/>
          <w:sz w:val="22"/>
        </w:rPr>
        <w:t xml:space="preserve">, </w:t>
      </w:r>
      <w:r w:rsidRPr="00667734">
        <w:rPr>
          <w:rFonts w:ascii="PingFangTC-Regular" w:eastAsia="PingFangTC-Regular" w:hAnsi="HelveticaNeue" w:cs="PingFangTC-Regular" w:hint="eastAsia"/>
          <w:kern w:val="0"/>
          <w:sz w:val="22"/>
        </w:rPr>
        <w:t>函数外声明的变量都属于全局命名空间</w:t>
      </w:r>
    </w:p>
    <w:p w14:paraId="1CB221FE" w14:textId="77777777" w:rsidR="00667734" w:rsidRPr="00667734" w:rsidRDefault="00667734" w:rsidP="0066773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66773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局部命名空间</w:t>
      </w:r>
    </w:p>
    <w:p w14:paraId="5FA87F64" w14:textId="78CEDEA4" w:rsidR="00667734" w:rsidRDefault="00667734" w:rsidP="00667734">
      <w:pPr>
        <w:autoSpaceDE w:val="0"/>
        <w:autoSpaceDN w:val="0"/>
        <w:adjustRightInd w:val="0"/>
        <w:ind w:firstLineChars="200" w:firstLine="440"/>
        <w:jc w:val="left"/>
        <w:rPr>
          <w:rFonts w:ascii="PingFangTC-Regular" w:eastAsia="PingFangTC-Regular" w:hAnsi="HelveticaNeue" w:cs="PingFangTC-Regular"/>
          <w:kern w:val="0"/>
          <w:sz w:val="22"/>
        </w:rPr>
      </w:pPr>
      <w:r>
        <w:rPr>
          <w:rFonts w:ascii="PingFangTC-Regular" w:eastAsia="PingFangTC-Regular" w:hAnsi="HelveticaNeue" w:cs="PingFangTC-Regular" w:hint="eastAsia"/>
          <w:kern w:val="0"/>
          <w:sz w:val="22"/>
        </w:rPr>
        <w:t>在函数中声明的变量会放在局部命名空间</w:t>
      </w:r>
    </w:p>
    <w:p w14:paraId="74582FFD" w14:textId="77777777" w:rsidR="00667734" w:rsidRPr="00667734" w:rsidRDefault="00667734" w:rsidP="0066773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66773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内置命名空间</w:t>
      </w:r>
    </w:p>
    <w:p w14:paraId="178BC3FB" w14:textId="1152E6AA" w:rsidR="00667734" w:rsidRDefault="00667734" w:rsidP="00667734">
      <w:pPr>
        <w:autoSpaceDE w:val="0"/>
        <w:autoSpaceDN w:val="0"/>
        <w:adjustRightInd w:val="0"/>
        <w:ind w:firstLineChars="200" w:firstLine="440"/>
        <w:jc w:val="left"/>
        <w:rPr>
          <w:rFonts w:ascii="PingFangTC-Regular" w:hAnsi="HelveticaNeue" w:cs="PingFangTC-Regular"/>
          <w:kern w:val="0"/>
          <w:sz w:val="22"/>
        </w:rPr>
      </w:pPr>
      <w:r>
        <w:rPr>
          <w:rFonts w:ascii="PingFangTC-Regular" w:eastAsia="PingFangTC-Regular" w:hAnsi="HelveticaNeue" w:cs="PingFangTC-Regular" w:hint="eastAsia"/>
          <w:kern w:val="0"/>
          <w:sz w:val="22"/>
        </w:rPr>
        <w:t>存放</w:t>
      </w:r>
      <w:r>
        <w:rPr>
          <w:rFonts w:ascii="HelveticaNeue" w:hAnsi="HelveticaNeue" w:cs="HelveticaNeue"/>
          <w:kern w:val="0"/>
          <w:sz w:val="22"/>
        </w:rPr>
        <w:t>python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解释器为我们提供的名字</w:t>
      </w:r>
      <w:r>
        <w:rPr>
          <w:rFonts w:ascii="HelveticaNeue" w:hAnsi="HelveticaNeue" w:cs="HelveticaNeue"/>
          <w:kern w:val="0"/>
          <w:sz w:val="22"/>
        </w:rPr>
        <w:t>, list, tuple, str, int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这些都是内置命名空间</w:t>
      </w:r>
    </w:p>
    <w:p w14:paraId="3467D11D" w14:textId="30D3B450" w:rsidR="00667734" w:rsidRDefault="00667734" w:rsidP="0066773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66773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lastRenderedPageBreak/>
        <w:t>加载顺序</w:t>
      </w:r>
    </w:p>
    <w:p w14:paraId="44B928D8" w14:textId="03B88EC3" w:rsidR="00667734" w:rsidRPr="00667734" w:rsidRDefault="00667734" w:rsidP="00667734">
      <w:r>
        <w:rPr>
          <w:rFonts w:hint="eastAsia"/>
        </w:rPr>
        <w:t>首先内置命名空间，然后全局命名空间，最后局部命名空间</w:t>
      </w:r>
    </w:p>
    <w:p w14:paraId="0941D652" w14:textId="1FA24F94" w:rsidR="00667734" w:rsidRPr="00667734" w:rsidRDefault="00667734" w:rsidP="0066773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66773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取值顺序</w:t>
      </w:r>
    </w:p>
    <w:p w14:paraId="27D3F1B3" w14:textId="3AB9BCA2" w:rsidR="00D51E20" w:rsidRDefault="00667734" w:rsidP="00667734">
      <w:r>
        <w:rPr>
          <w:rFonts w:hint="eastAsia"/>
        </w:rPr>
        <w:t>局部命名空间，全局命名空间，内置命名空间</w:t>
      </w:r>
    </w:p>
    <w:p w14:paraId="15D860C5" w14:textId="61B13DA2" w:rsidR="00667734" w:rsidRPr="00667734" w:rsidRDefault="00667734" w:rsidP="00667734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667734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作</w:t>
      </w:r>
      <w:r w:rsidRPr="00667734">
        <w:rPr>
          <w:rFonts w:ascii="宋体" w:eastAsia="宋体" w:hAnsi="宋体" w:cs="宋体" w:hint="eastAsia"/>
          <w:b/>
          <w:bCs/>
          <w:color w:val="333333"/>
          <w:kern w:val="0"/>
          <w:sz w:val="36"/>
          <w:szCs w:val="36"/>
        </w:rPr>
        <w:t>用域命名空间</w:t>
      </w:r>
      <w:r w:rsidRPr="00667734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:</w:t>
      </w:r>
    </w:p>
    <w:p w14:paraId="29051359" w14:textId="77777777" w:rsidR="00667734" w:rsidRDefault="00667734" w:rsidP="00667734">
      <w:pPr>
        <w:autoSpaceDE w:val="0"/>
        <w:autoSpaceDN w:val="0"/>
        <w:adjustRightInd w:val="0"/>
        <w:jc w:val="left"/>
        <w:rPr>
          <w:rFonts w:ascii="PingFangTC-Regular" w:eastAsia="PingFangTC-Regular" w:cs="PingFangTC-Regular"/>
          <w:kern w:val="0"/>
          <w:sz w:val="22"/>
        </w:rPr>
      </w:pPr>
      <w:r>
        <w:rPr>
          <w:rFonts w:ascii="HelveticaNeue" w:eastAsia="PingFangTC-Regular" w:hAnsi="HelveticaNeue" w:cs="HelveticaNeue"/>
          <w:kern w:val="0"/>
          <w:sz w:val="22"/>
        </w:rPr>
        <w:t xml:space="preserve">1. </w:t>
      </w:r>
      <w:r>
        <w:rPr>
          <w:rFonts w:ascii="PingFangTC-Regular" w:eastAsia="PingFangTC-Regular" w:cs="PingFangTC-Regular" w:hint="eastAsia"/>
          <w:kern w:val="0"/>
          <w:sz w:val="22"/>
        </w:rPr>
        <w:t>全局作⽤</w:t>
      </w:r>
      <w:proofErr w:type="gramStart"/>
      <w:r>
        <w:rPr>
          <w:rFonts w:ascii="PingFangTC-Regular" w:eastAsia="PingFangTC-Regular" w:cs="PingFangTC-Regular" w:hint="eastAsia"/>
          <w:kern w:val="0"/>
          <w:sz w:val="22"/>
        </w:rPr>
        <w:t>用域</w:t>
      </w:r>
      <w:proofErr w:type="gramEnd"/>
      <w:r>
        <w:rPr>
          <w:rFonts w:ascii="HelveticaNeue" w:eastAsia="PingFangTC-Regular" w:hAnsi="HelveticaNeue" w:cs="HelveticaNeue"/>
          <w:kern w:val="0"/>
          <w:sz w:val="22"/>
        </w:rPr>
        <w:t xml:space="preserve">: </w:t>
      </w:r>
      <w:r>
        <w:rPr>
          <w:rFonts w:ascii="PingFangTC-Regular" w:eastAsia="PingFangTC-Regular" w:cs="PingFangTC-Regular" w:hint="eastAsia"/>
          <w:kern w:val="0"/>
          <w:sz w:val="22"/>
        </w:rPr>
        <w:t>全局命名空间</w:t>
      </w:r>
      <w:r>
        <w:rPr>
          <w:rFonts w:ascii="PingFangTC-Regular" w:eastAsia="PingFangTC-Regular" w:cs="PingFangTC-Regular"/>
          <w:kern w:val="0"/>
          <w:sz w:val="22"/>
        </w:rPr>
        <w:t xml:space="preserve"> 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+ </w:t>
      </w:r>
      <w:r>
        <w:rPr>
          <w:rFonts w:ascii="PingFangTC-Regular" w:eastAsia="PingFangTC-Regular" w:cs="PingFangTC-Regular" w:hint="eastAsia"/>
          <w:kern w:val="0"/>
          <w:sz w:val="22"/>
        </w:rPr>
        <w:t>内置命名空间</w:t>
      </w:r>
    </w:p>
    <w:p w14:paraId="02866640" w14:textId="779FE5D1" w:rsidR="00667734" w:rsidRDefault="00667734" w:rsidP="00667734">
      <w:pPr>
        <w:rPr>
          <w:rFonts w:ascii="PingFangTC-Regular" w:cs="PingFangTC-Regular"/>
          <w:kern w:val="0"/>
          <w:sz w:val="22"/>
        </w:rPr>
      </w:pPr>
      <w:r>
        <w:rPr>
          <w:rFonts w:ascii="HelveticaNeue" w:eastAsia="PingFangTC-Regular" w:hAnsi="HelveticaNeue" w:cs="HelveticaNeue"/>
          <w:kern w:val="0"/>
          <w:sz w:val="22"/>
        </w:rPr>
        <w:t xml:space="preserve">2. </w:t>
      </w:r>
      <w:r>
        <w:rPr>
          <w:rFonts w:ascii="PingFangTC-Regular" w:eastAsia="PingFangTC-Regular" w:cs="PingFangTC-Regular" w:hint="eastAsia"/>
          <w:kern w:val="0"/>
          <w:sz w:val="22"/>
        </w:rPr>
        <w:t>局部作⽤</w:t>
      </w:r>
      <w:proofErr w:type="gramStart"/>
      <w:r>
        <w:rPr>
          <w:rFonts w:ascii="PingFangTC-Regular" w:eastAsia="PingFangTC-Regular" w:cs="PingFangTC-Regular" w:hint="eastAsia"/>
          <w:kern w:val="0"/>
          <w:sz w:val="22"/>
        </w:rPr>
        <w:t>用域</w:t>
      </w:r>
      <w:proofErr w:type="gramEnd"/>
      <w:r>
        <w:rPr>
          <w:rFonts w:ascii="HelveticaNeue" w:eastAsia="PingFangTC-Regular" w:hAnsi="HelveticaNeue" w:cs="HelveticaNeue"/>
          <w:kern w:val="0"/>
          <w:sz w:val="22"/>
        </w:rPr>
        <w:t xml:space="preserve">: </w:t>
      </w:r>
      <w:r>
        <w:rPr>
          <w:rFonts w:ascii="PingFangTC-Regular" w:eastAsia="PingFangTC-Regular" w:cs="PingFangTC-Regular" w:hint="eastAsia"/>
          <w:kern w:val="0"/>
          <w:sz w:val="22"/>
        </w:rPr>
        <w:t>局部命名空间</w:t>
      </w:r>
    </w:p>
    <w:p w14:paraId="4C408168" w14:textId="07ADDD10" w:rsidR="00667734" w:rsidRDefault="00ED559E" w:rsidP="00ED559E">
      <w:pPr>
        <w:autoSpaceDE w:val="0"/>
        <w:autoSpaceDN w:val="0"/>
        <w:adjustRightInd w:val="0"/>
        <w:jc w:val="left"/>
        <w:rPr>
          <w:rFonts w:asciiTheme="minorEastAsia" w:hAnsiTheme="minorEastAsia" w:cs="PingFangTC-Regular"/>
          <w:kern w:val="0"/>
          <w:sz w:val="22"/>
        </w:rPr>
      </w:pPr>
      <w:r>
        <w:rPr>
          <w:rFonts w:ascii="PingFangTC-Regular" w:eastAsia="PingFangTC-Regular" w:cs="PingFangTC-Regular" w:hint="eastAsia"/>
          <w:kern w:val="0"/>
          <w:sz w:val="22"/>
        </w:rPr>
        <w:t>我们可以通过</w:t>
      </w:r>
      <w:r w:rsidRPr="00416E15">
        <w:rPr>
          <w:rFonts w:ascii="HelveticaNeue" w:eastAsia="PingFangTC-Regular" w:hAnsi="HelveticaNeue" w:cs="HelveticaNeue"/>
          <w:kern w:val="0"/>
          <w:sz w:val="22"/>
          <w:highlight w:val="green"/>
        </w:rPr>
        <w:t>globals()</w:t>
      </w:r>
      <w:r>
        <w:rPr>
          <w:rFonts w:ascii="PingFangTC-Regular" w:eastAsia="PingFangTC-Regular" w:cs="PingFangTC-Regular" w:hint="eastAsia"/>
          <w:kern w:val="0"/>
          <w:sz w:val="22"/>
        </w:rPr>
        <w:t>函数来查看全局作用域中的内容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, </w:t>
      </w:r>
      <w:r>
        <w:rPr>
          <w:rFonts w:ascii="PingFangTC-Regular" w:eastAsia="PingFangTC-Regular" w:cs="PingFangTC-Regular" w:hint="eastAsia"/>
          <w:kern w:val="0"/>
          <w:sz w:val="22"/>
        </w:rPr>
        <w:t>也可以通过</w:t>
      </w:r>
      <w:r w:rsidRPr="00416E15">
        <w:rPr>
          <w:rFonts w:ascii="HelveticaNeue" w:eastAsia="PingFangTC-Regular" w:hAnsi="HelveticaNeue" w:cs="HelveticaNeue"/>
          <w:kern w:val="0"/>
          <w:sz w:val="22"/>
          <w:highlight w:val="green"/>
        </w:rPr>
        <w:t>locals()</w:t>
      </w:r>
      <w:r>
        <w:rPr>
          <w:rFonts w:ascii="PingFangTC-Regular" w:eastAsia="PingFangTC-Regular" w:cs="PingFangTC-Regular" w:hint="eastAsia"/>
          <w:kern w:val="0"/>
          <w:sz w:val="22"/>
        </w:rPr>
        <w:t>来查看局部作用域中的变量和函数信息</w:t>
      </w:r>
      <w:r>
        <w:rPr>
          <w:rFonts w:asciiTheme="minorEastAsia" w:hAnsiTheme="minorEastAsia" w:cs="PingFangTC-Regular" w:hint="eastAsia"/>
          <w:kern w:val="0"/>
          <w:sz w:val="22"/>
        </w:rPr>
        <w:t>（</w:t>
      </w:r>
      <w:r w:rsidRPr="00ED559E">
        <w:rPr>
          <w:rFonts w:asciiTheme="minorEastAsia" w:hAnsiTheme="minorEastAsia" w:cs="PingFangTC-Regular" w:hint="eastAsia"/>
          <w:kern w:val="0"/>
          <w:sz w:val="22"/>
          <w:highlight w:val="magenta"/>
        </w:rPr>
        <w:t xml:space="preserve">单独显示 </w:t>
      </w:r>
      <w:r w:rsidRPr="00ED559E">
        <w:rPr>
          <w:rFonts w:asciiTheme="minorEastAsia" w:hAnsiTheme="minorEastAsia" w:cs="PingFangTC-Regular"/>
          <w:kern w:val="0"/>
          <w:sz w:val="22"/>
          <w:highlight w:val="magenta"/>
        </w:rPr>
        <w:t xml:space="preserve"> </w:t>
      </w:r>
      <w:r w:rsidRPr="00ED559E">
        <w:rPr>
          <w:rFonts w:asciiTheme="minorEastAsia" w:hAnsiTheme="minorEastAsia" w:cs="PingFangTC-Regular" w:hint="eastAsia"/>
          <w:kern w:val="0"/>
          <w:sz w:val="22"/>
          <w:highlight w:val="magenta"/>
        </w:rPr>
        <w:t xml:space="preserve">他们是一样的 </w:t>
      </w:r>
      <w:r w:rsidRPr="00ED559E">
        <w:rPr>
          <w:rFonts w:asciiTheme="minorEastAsia" w:hAnsiTheme="minorEastAsia" w:cs="PingFangTC-Regular"/>
          <w:kern w:val="0"/>
          <w:sz w:val="22"/>
          <w:highlight w:val="magenta"/>
        </w:rPr>
        <w:t xml:space="preserve"> </w:t>
      </w:r>
      <w:r w:rsidRPr="00ED559E">
        <w:rPr>
          <w:rFonts w:asciiTheme="minorEastAsia" w:hAnsiTheme="minorEastAsia" w:cs="PingFangTC-Regular" w:hint="eastAsia"/>
          <w:kern w:val="0"/>
          <w:sz w:val="22"/>
          <w:highlight w:val="magenta"/>
        </w:rPr>
        <w:t>需要放在函数中才有区别</w:t>
      </w:r>
      <w:r>
        <w:rPr>
          <w:rFonts w:asciiTheme="minorEastAsia" w:hAnsiTheme="minorEastAsia" w:cs="PingFangTC-Regular" w:hint="eastAsia"/>
          <w:kern w:val="0"/>
          <w:sz w:val="22"/>
        </w:rPr>
        <w:t>）</w:t>
      </w:r>
    </w:p>
    <w:p w14:paraId="34066476" w14:textId="22582BDE" w:rsidR="00ED559E" w:rsidRPr="00ED559E" w:rsidRDefault="00ED559E" w:rsidP="00ED559E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ED559E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函数的嵌套</w:t>
      </w:r>
    </w:p>
    <w:p w14:paraId="2B979F5E" w14:textId="26B44318" w:rsidR="00ED559E" w:rsidRDefault="00ED559E" w:rsidP="00ED559E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>
        <w:rPr>
          <w:rFonts w:ascii="PingFangTC-Regular" w:eastAsia="PingFangTC-Regular" w:cs="PingFangTC-Regular" w:hint="eastAsia"/>
          <w:kern w:val="0"/>
          <w:sz w:val="22"/>
        </w:rPr>
        <w:t>只要遇⻅了</w:t>
      </w:r>
      <w:r>
        <w:rPr>
          <w:rFonts w:ascii="HelveticaNeue" w:eastAsia="PingFangTC-Regular" w:hAnsi="HelveticaNeue" w:cs="HelveticaNeue"/>
          <w:kern w:val="0"/>
          <w:sz w:val="22"/>
        </w:rPr>
        <w:t>()</w:t>
      </w:r>
      <w:r>
        <w:rPr>
          <w:rFonts w:ascii="PingFangTC-Regular" w:eastAsia="PingFangTC-Regular" w:cs="PingFangTC-Regular" w:hint="eastAsia"/>
          <w:kern w:val="0"/>
          <w:sz w:val="22"/>
        </w:rPr>
        <w:t>就是函数的调用</w:t>
      </w:r>
      <w:r>
        <w:rPr>
          <w:rFonts w:ascii="HelveticaNeue" w:eastAsia="PingFangTC-Regular" w:hAnsi="HelveticaNeue" w:cs="HelveticaNeue"/>
          <w:kern w:val="0"/>
          <w:sz w:val="22"/>
        </w:rPr>
        <w:t xml:space="preserve">. </w:t>
      </w:r>
      <w:r>
        <w:rPr>
          <w:rFonts w:ascii="PingFangTC-Regular" w:eastAsia="PingFangTC-Regular" w:cs="PingFangTC-Regular" w:hint="eastAsia"/>
          <w:kern w:val="0"/>
          <w:sz w:val="22"/>
        </w:rPr>
        <w:t>如果没有</w:t>
      </w:r>
      <w:r>
        <w:rPr>
          <w:rFonts w:ascii="HelveticaNeue" w:eastAsia="PingFangTC-Regular" w:hAnsi="HelveticaNeue" w:cs="HelveticaNeue"/>
          <w:kern w:val="0"/>
          <w:sz w:val="22"/>
        </w:rPr>
        <w:t>()</w:t>
      </w:r>
      <w:r>
        <w:rPr>
          <w:rFonts w:ascii="PingFangTC-Regular" w:eastAsia="PingFangTC-Regular" w:cs="PingFangTC-Regular" w:hint="eastAsia"/>
          <w:kern w:val="0"/>
          <w:sz w:val="22"/>
        </w:rPr>
        <w:t>就不是函数的调用</w:t>
      </w:r>
    </w:p>
    <w:p w14:paraId="6C7EBE9E" w14:textId="41713088" w:rsidR="00ED559E" w:rsidRPr="00ED559E" w:rsidRDefault="00ED559E" w:rsidP="00ED559E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>
        <w:rPr>
          <w:noProof/>
        </w:rPr>
        <w:drawing>
          <wp:inline distT="0" distB="0" distL="0" distR="0" wp14:anchorId="2E5FA241" wp14:editId="25E07114">
            <wp:extent cx="2685714" cy="33047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2862" w14:textId="684EDEDC" w:rsidR="00ED559E" w:rsidRDefault="00ED559E" w:rsidP="00ED559E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commentRangeStart w:id="18"/>
      <w:r w:rsidRPr="00ED559E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lastRenderedPageBreak/>
        <w:t>关键字</w:t>
      </w:r>
      <w:r w:rsidRPr="00ED559E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global</w:t>
      </w:r>
      <w:r w:rsidRPr="00ED559E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和</w:t>
      </w:r>
      <w:r w:rsidRPr="00ED559E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nonlocal</w:t>
      </w:r>
      <w:commentRangeEnd w:id="18"/>
      <w:r w:rsidR="00416E15">
        <w:rPr>
          <w:rStyle w:val="a6"/>
        </w:rPr>
        <w:commentReference w:id="18"/>
      </w:r>
    </w:p>
    <w:p w14:paraId="34C89BCE" w14:textId="58221136" w:rsidR="004F0192" w:rsidRPr="002A3230" w:rsidRDefault="004F0192" w:rsidP="002A3230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2A3230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g</w:t>
      </w:r>
      <w:r w:rsidRPr="002A3230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lobal</w:t>
      </w:r>
    </w:p>
    <w:p w14:paraId="528F65CD" w14:textId="6E218C10" w:rsidR="00ED559E" w:rsidRDefault="00ED559E" w:rsidP="00ED559E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>
        <w:rPr>
          <w:noProof/>
        </w:rPr>
        <w:drawing>
          <wp:inline distT="0" distB="0" distL="0" distR="0" wp14:anchorId="5BBA2F2A" wp14:editId="2C23A299">
            <wp:extent cx="5274310" cy="13531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4FEA" w14:textId="28D2F71B" w:rsidR="00ED559E" w:rsidRPr="00ED559E" w:rsidRDefault="00ED559E" w:rsidP="00ED559E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highlight w:val="magenta"/>
          <w:lang w:val="zh-CN"/>
        </w:rPr>
      </w:pPr>
      <w:r w:rsidRPr="00ED559E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magenta"/>
          <w:lang w:val="zh-CN"/>
        </w:rPr>
        <w:t>加了</w:t>
      </w:r>
      <w:r w:rsidRPr="00ED559E">
        <w:rPr>
          <w:rFonts w:ascii="微软雅黑" w:eastAsia="微软雅黑" w:cs="微软雅黑"/>
          <w:color w:val="000000"/>
          <w:kern w:val="0"/>
          <w:sz w:val="20"/>
          <w:szCs w:val="20"/>
          <w:highlight w:val="magenta"/>
          <w:lang w:val="zh-CN"/>
        </w:rPr>
        <w:t>global</w:t>
      </w:r>
      <w:r w:rsidRPr="00ED559E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magenta"/>
          <w:lang w:val="zh-CN"/>
        </w:rPr>
        <w:t>就不会在局部创建（不会局部开辟空间来创建）就是说只有一个</w:t>
      </w:r>
      <w:r w:rsidRPr="00ED559E">
        <w:rPr>
          <w:rFonts w:ascii="微软雅黑" w:eastAsia="微软雅黑" w:cs="微软雅黑"/>
          <w:color w:val="000000"/>
          <w:kern w:val="0"/>
          <w:sz w:val="20"/>
          <w:szCs w:val="20"/>
          <w:highlight w:val="magenta"/>
          <w:lang w:val="zh-CN"/>
        </w:rPr>
        <w:t xml:space="preserve">a  </w:t>
      </w:r>
      <w:r w:rsidRPr="00ED559E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magenta"/>
          <w:lang w:val="zh-CN"/>
        </w:rPr>
        <w:t>把外面的</w:t>
      </w:r>
      <w:r w:rsidRPr="00ED559E">
        <w:rPr>
          <w:rFonts w:ascii="微软雅黑" w:eastAsia="微软雅黑" w:cs="微软雅黑"/>
          <w:color w:val="000000"/>
          <w:kern w:val="0"/>
          <w:sz w:val="20"/>
          <w:szCs w:val="20"/>
          <w:highlight w:val="magenta"/>
          <w:lang w:val="zh-CN"/>
        </w:rPr>
        <w:t>a</w:t>
      </w:r>
      <w:r w:rsidRPr="00ED559E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magenta"/>
          <w:lang w:val="zh-CN"/>
        </w:rPr>
        <w:t>拿到里面来了（用的全局的</w:t>
      </w:r>
      <w:r w:rsidRPr="00ED559E">
        <w:rPr>
          <w:rFonts w:ascii="微软雅黑" w:eastAsia="微软雅黑" w:cs="微软雅黑"/>
          <w:color w:val="000000"/>
          <w:kern w:val="0"/>
          <w:sz w:val="20"/>
          <w:szCs w:val="20"/>
          <w:highlight w:val="magenta"/>
          <w:lang w:val="zh-CN"/>
        </w:rPr>
        <w:t>a</w:t>
      </w:r>
      <w:r w:rsidRPr="00ED559E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magenta"/>
          <w:lang w:val="zh-CN"/>
        </w:rPr>
        <w:t>）</w:t>
      </w:r>
      <w:r w:rsidR="002A3230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magenta"/>
          <w:lang w:val="zh-CN"/>
        </w:rPr>
        <w:t>,</w:t>
      </w:r>
      <w:r w:rsidR="002A3230" w:rsidRPr="002A3230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cyan"/>
          <w:lang w:val="zh-CN"/>
        </w:rPr>
        <w:t>如果全局不存在a就会创建一个全局a</w:t>
      </w:r>
    </w:p>
    <w:p w14:paraId="2DAD6218" w14:textId="77777777" w:rsidR="00ED559E" w:rsidRPr="00ED559E" w:rsidRDefault="00ED559E" w:rsidP="00ED559E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highlight w:val="magenta"/>
          <w:lang w:val="zh-CN"/>
        </w:rPr>
      </w:pPr>
      <w:r w:rsidRPr="00ED559E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magenta"/>
          <w:lang w:val="zh-CN"/>
        </w:rPr>
        <w:t>重点理解：</w:t>
      </w:r>
    </w:p>
    <w:p w14:paraId="6F98FB2C" w14:textId="77777777" w:rsidR="00ED559E" w:rsidRPr="00416E15" w:rsidRDefault="00ED559E" w:rsidP="00ED559E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  <w:highlight w:val="green"/>
          <w:lang w:val="zh-CN"/>
        </w:rPr>
      </w:pPr>
      <w:r w:rsidRPr="00416E15">
        <w:rPr>
          <w:rFonts w:ascii="微软雅黑" w:eastAsia="微软雅黑" w:cs="微软雅黑"/>
          <w:color w:val="000000"/>
          <w:kern w:val="0"/>
          <w:sz w:val="20"/>
          <w:szCs w:val="20"/>
          <w:highlight w:val="green"/>
          <w:lang w:val="zh-CN"/>
        </w:rPr>
        <w:t xml:space="preserve">   global</w:t>
      </w:r>
      <w:r w:rsidRPr="00416E15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green"/>
          <w:lang w:val="zh-CN"/>
        </w:rPr>
        <w:t>具有提升变量的范围</w:t>
      </w:r>
    </w:p>
    <w:p w14:paraId="5AE8B9A0" w14:textId="77777777" w:rsidR="00ED559E" w:rsidRDefault="00ED559E" w:rsidP="00ED559E">
      <w:pPr>
        <w:autoSpaceDE w:val="0"/>
        <w:autoSpaceDN w:val="0"/>
        <w:adjustRightInd w:val="0"/>
        <w:jc w:val="left"/>
        <w:rPr>
          <w:rFonts w:ascii="Tahoma" w:eastAsia="微软雅黑" w:hAnsi="Tahoma" w:cs="Tahoma"/>
          <w:kern w:val="0"/>
          <w:sz w:val="20"/>
          <w:szCs w:val="20"/>
          <w:lang w:val="zh-CN"/>
        </w:rPr>
      </w:pPr>
      <w:r w:rsidRPr="00416E15">
        <w:rPr>
          <w:rFonts w:ascii="微软雅黑" w:eastAsia="微软雅黑" w:cs="微软雅黑"/>
          <w:color w:val="000000"/>
          <w:kern w:val="0"/>
          <w:sz w:val="20"/>
          <w:szCs w:val="20"/>
          <w:highlight w:val="green"/>
          <w:lang w:val="zh-CN"/>
        </w:rPr>
        <w:t xml:space="preserve">   </w:t>
      </w:r>
      <w:r w:rsidRPr="00416E15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green"/>
          <w:lang w:val="zh-CN"/>
        </w:rPr>
        <w:t>如果</w:t>
      </w:r>
      <w:r w:rsidRPr="00416E15">
        <w:rPr>
          <w:rFonts w:ascii="微软雅黑" w:eastAsia="微软雅黑" w:cs="微软雅黑"/>
          <w:color w:val="000000"/>
          <w:kern w:val="0"/>
          <w:sz w:val="20"/>
          <w:szCs w:val="20"/>
          <w:highlight w:val="green"/>
          <w:lang w:val="zh-CN"/>
        </w:rPr>
        <w:t>a</w:t>
      </w:r>
      <w:r w:rsidRPr="00416E15">
        <w:rPr>
          <w:rFonts w:ascii="微软雅黑" w:eastAsia="微软雅黑" w:cs="微软雅黑" w:hint="eastAsia"/>
          <w:color w:val="000000"/>
          <w:kern w:val="0"/>
          <w:sz w:val="20"/>
          <w:szCs w:val="20"/>
          <w:highlight w:val="green"/>
          <w:lang w:val="zh-CN"/>
        </w:rPr>
        <w:t>事先没有创建，这个程序照样可以执行</w:t>
      </w:r>
    </w:p>
    <w:p w14:paraId="180742C4" w14:textId="67521A17" w:rsidR="00ED559E" w:rsidRPr="002A3230" w:rsidRDefault="002A3230" w:rsidP="002A3230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2A3230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n</w:t>
      </w:r>
      <w:r w:rsidRPr="002A3230"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onlocal</w:t>
      </w:r>
      <w:r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(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用本地外面的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 xml:space="preserve"> </w:t>
      </w:r>
      <w:r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  <w:t>)</w:t>
      </w:r>
    </w:p>
    <w:p w14:paraId="197F384E" w14:textId="0A42096F" w:rsidR="002A3230" w:rsidRDefault="002A3230" w:rsidP="002A3230">
      <w:pPr>
        <w:rPr>
          <w:rFonts w:ascii="HelveticaNeue" w:hAnsi="HelveticaNeue" w:cs="HelveticaNeue"/>
          <w:kern w:val="0"/>
          <w:sz w:val="22"/>
        </w:rPr>
      </w:pPr>
      <w:r>
        <w:rPr>
          <w:rFonts w:ascii="HelveticaNeue" w:hAnsi="HelveticaNeue" w:cs="HelveticaNeue"/>
          <w:kern w:val="0"/>
          <w:sz w:val="22"/>
        </w:rPr>
        <w:t xml:space="preserve">nonlocal </w:t>
      </w:r>
      <w:r>
        <w:rPr>
          <w:rFonts w:ascii="PingFangTC-Regular" w:eastAsia="PingFangTC-Regular" w:hAnsi="HelveticaNeue" w:cs="PingFangTC-Regular" w:hint="eastAsia"/>
          <w:kern w:val="0"/>
          <w:sz w:val="22"/>
        </w:rPr>
        <w:t>表⽰在局部作用域中</w:t>
      </w:r>
      <w:r>
        <w:rPr>
          <w:rFonts w:ascii="HelveticaNeue" w:hAnsi="HelveticaNeue" w:cs="HelveticaNeue"/>
          <w:kern w:val="0"/>
          <w:sz w:val="22"/>
        </w:rPr>
        <w:t xml:space="preserve">, </w:t>
      </w:r>
      <w:proofErr w:type="gramStart"/>
      <w:r>
        <w:rPr>
          <w:rFonts w:ascii="PingFangTC-Regular" w:eastAsia="PingFangTC-Regular" w:hAnsi="HelveticaNeue" w:cs="PingFangTC-Regular" w:hint="eastAsia"/>
          <w:kern w:val="0"/>
          <w:sz w:val="22"/>
        </w:rPr>
        <w:t>调用父级命名</w:t>
      </w:r>
      <w:proofErr w:type="gramEnd"/>
      <w:r>
        <w:rPr>
          <w:rFonts w:ascii="PingFangTC-Regular" w:eastAsia="PingFangTC-Regular" w:hAnsi="HelveticaNeue" w:cs="PingFangTC-Regular" w:hint="eastAsia"/>
          <w:kern w:val="0"/>
          <w:sz w:val="22"/>
        </w:rPr>
        <w:t>空间中的变量</w:t>
      </w:r>
      <w:r>
        <w:rPr>
          <w:rFonts w:ascii="HelveticaNeue" w:hAnsi="HelveticaNeue" w:cs="HelveticaNeue"/>
          <w:kern w:val="0"/>
          <w:sz w:val="22"/>
        </w:rPr>
        <w:t>.</w:t>
      </w:r>
    </w:p>
    <w:p w14:paraId="22709E06" w14:textId="44DE97D9" w:rsidR="002A3230" w:rsidRDefault="002A3230" w:rsidP="002A3230">
      <w:r>
        <w:rPr>
          <w:noProof/>
        </w:rPr>
        <w:drawing>
          <wp:inline distT="0" distB="0" distL="0" distR="0" wp14:anchorId="730BBEE6" wp14:editId="24A7651C">
            <wp:extent cx="1895238" cy="266666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A06B" w14:textId="77777777" w:rsidR="002A3230" w:rsidRDefault="002A3230" w:rsidP="002A3230">
      <w:pPr>
        <w:pStyle w:val="HTML"/>
        <w:shd w:val="clear" w:color="auto" w:fill="2B2B2B"/>
        <w:rPr>
          <w:color w:val="A9B7C6"/>
          <w:sz w:val="27"/>
          <w:szCs w:val="27"/>
        </w:rPr>
      </w:pPr>
      <w:r>
        <w:rPr>
          <w:rFonts w:hint="eastAsia"/>
          <w:color w:val="A9B7C6"/>
          <w:sz w:val="27"/>
          <w:szCs w:val="27"/>
        </w:rPr>
        <w:lastRenderedPageBreak/>
        <w:t xml:space="preserve">a = </w:t>
      </w:r>
      <w:r>
        <w:rPr>
          <w:rFonts w:hint="eastAsia"/>
          <w:color w:val="6897BB"/>
          <w:sz w:val="27"/>
          <w:szCs w:val="27"/>
        </w:rPr>
        <w:t>1</w:t>
      </w:r>
      <w:r>
        <w:rPr>
          <w:rFonts w:hint="eastAsia"/>
          <w:color w:val="6897BB"/>
          <w:sz w:val="27"/>
          <w:szCs w:val="27"/>
        </w:rPr>
        <w:br/>
      </w:r>
      <w:r>
        <w:rPr>
          <w:rFonts w:hint="eastAsia"/>
          <w:color w:val="CC7832"/>
          <w:sz w:val="27"/>
          <w:szCs w:val="27"/>
        </w:rPr>
        <w:t xml:space="preserve">def </w:t>
      </w:r>
      <w:r>
        <w:rPr>
          <w:rFonts w:hint="eastAsia"/>
          <w:color w:val="FFC66D"/>
          <w:sz w:val="27"/>
          <w:szCs w:val="27"/>
        </w:rPr>
        <w:t>fun_1</w:t>
      </w:r>
      <w:r>
        <w:rPr>
          <w:rFonts w:hint="eastAsia"/>
          <w:color w:val="A9B7C6"/>
          <w:sz w:val="27"/>
          <w:szCs w:val="27"/>
        </w:rPr>
        <w:t>():</w:t>
      </w:r>
      <w:r>
        <w:rPr>
          <w:rFonts w:hint="eastAsia"/>
          <w:color w:val="A9B7C6"/>
          <w:sz w:val="27"/>
          <w:szCs w:val="27"/>
        </w:rPr>
        <w:br/>
        <w:t xml:space="preserve">    a = </w:t>
      </w:r>
      <w:r>
        <w:rPr>
          <w:rFonts w:hint="eastAsia"/>
          <w:color w:val="6897BB"/>
          <w:sz w:val="27"/>
          <w:szCs w:val="27"/>
        </w:rPr>
        <w:t>2</w:t>
      </w:r>
      <w:r>
        <w:rPr>
          <w:rFonts w:hint="eastAsia"/>
          <w:color w:val="6897BB"/>
          <w:sz w:val="27"/>
          <w:szCs w:val="27"/>
        </w:rPr>
        <w:br/>
        <w:t xml:space="preserve">    </w:t>
      </w:r>
      <w:r>
        <w:rPr>
          <w:rFonts w:hint="eastAsia"/>
          <w:color w:val="CC7832"/>
          <w:sz w:val="27"/>
          <w:szCs w:val="27"/>
        </w:rPr>
        <w:t xml:space="preserve">def </w:t>
      </w:r>
      <w:r>
        <w:rPr>
          <w:rFonts w:hint="eastAsia"/>
          <w:color w:val="FFC66D"/>
          <w:sz w:val="27"/>
          <w:szCs w:val="27"/>
        </w:rPr>
        <w:t>fun_2</w:t>
      </w:r>
      <w:r>
        <w:rPr>
          <w:rFonts w:hint="eastAsia"/>
          <w:color w:val="A9B7C6"/>
          <w:sz w:val="27"/>
          <w:szCs w:val="27"/>
        </w:rPr>
        <w:t>():</w:t>
      </w:r>
      <w:r>
        <w:rPr>
          <w:rFonts w:hint="eastAsia"/>
          <w:color w:val="A9B7C6"/>
          <w:sz w:val="27"/>
          <w:szCs w:val="27"/>
        </w:rPr>
        <w:br/>
        <w:t xml:space="preserve">        </w:t>
      </w:r>
      <w:r>
        <w:rPr>
          <w:rFonts w:hint="eastAsia"/>
          <w:color w:val="CC7832"/>
          <w:sz w:val="27"/>
          <w:szCs w:val="27"/>
        </w:rPr>
        <w:t xml:space="preserve">nonlocal </w:t>
      </w:r>
      <w:r>
        <w:rPr>
          <w:rFonts w:hint="eastAsia"/>
          <w:color w:val="A9B7C6"/>
          <w:sz w:val="27"/>
          <w:szCs w:val="27"/>
        </w:rPr>
        <w:t>a</w:t>
      </w:r>
      <w:r>
        <w:rPr>
          <w:rFonts w:hint="eastAsia"/>
          <w:color w:val="A9B7C6"/>
          <w:sz w:val="27"/>
          <w:szCs w:val="27"/>
        </w:rPr>
        <w:br/>
        <w:t xml:space="preserve">        a = </w:t>
      </w:r>
      <w:r>
        <w:rPr>
          <w:rFonts w:hint="eastAsia"/>
          <w:color w:val="6897BB"/>
          <w:sz w:val="27"/>
          <w:szCs w:val="27"/>
        </w:rPr>
        <w:t>3</w:t>
      </w:r>
      <w:r>
        <w:rPr>
          <w:rFonts w:hint="eastAsia"/>
          <w:color w:val="6897BB"/>
          <w:sz w:val="27"/>
          <w:szCs w:val="27"/>
        </w:rPr>
        <w:br/>
        <w:t xml:space="preserve">        </w:t>
      </w:r>
      <w:r>
        <w:rPr>
          <w:rFonts w:hint="eastAsia"/>
          <w:color w:val="CC7832"/>
          <w:sz w:val="27"/>
          <w:szCs w:val="27"/>
        </w:rPr>
        <w:t xml:space="preserve">def </w:t>
      </w:r>
      <w:r>
        <w:rPr>
          <w:rFonts w:hint="eastAsia"/>
          <w:color w:val="FFC66D"/>
          <w:sz w:val="27"/>
          <w:szCs w:val="27"/>
        </w:rPr>
        <w:t>fun_3</w:t>
      </w:r>
      <w:r>
        <w:rPr>
          <w:rFonts w:hint="eastAsia"/>
          <w:color w:val="A9B7C6"/>
          <w:sz w:val="27"/>
          <w:szCs w:val="27"/>
        </w:rPr>
        <w:t>():</w:t>
      </w:r>
      <w:r>
        <w:rPr>
          <w:rFonts w:hint="eastAsia"/>
          <w:color w:val="A9B7C6"/>
          <w:sz w:val="27"/>
          <w:szCs w:val="27"/>
        </w:rPr>
        <w:br/>
        <w:t xml:space="preserve">            a = </w:t>
      </w:r>
      <w:r>
        <w:rPr>
          <w:rFonts w:hint="eastAsia"/>
          <w:color w:val="6897BB"/>
          <w:sz w:val="27"/>
          <w:szCs w:val="27"/>
        </w:rPr>
        <w:t>4</w:t>
      </w:r>
      <w:r>
        <w:rPr>
          <w:rFonts w:hint="eastAsia"/>
          <w:color w:val="6897BB"/>
          <w:sz w:val="27"/>
          <w:szCs w:val="27"/>
        </w:rPr>
        <w:br/>
        <w:t xml:space="preserve">            </w:t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(a)</w:t>
      </w:r>
      <w:r>
        <w:rPr>
          <w:rFonts w:hint="eastAsia"/>
          <w:color w:val="A9B7C6"/>
          <w:sz w:val="27"/>
          <w:szCs w:val="27"/>
        </w:rPr>
        <w:br/>
        <w:t xml:space="preserve">        </w:t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(a)</w:t>
      </w:r>
      <w:r>
        <w:rPr>
          <w:rFonts w:hint="eastAsia"/>
          <w:color w:val="A9B7C6"/>
          <w:sz w:val="27"/>
          <w:szCs w:val="27"/>
        </w:rPr>
        <w:br/>
        <w:t xml:space="preserve">        fun_3()</w:t>
      </w:r>
      <w:r>
        <w:rPr>
          <w:rFonts w:hint="eastAsia"/>
          <w:color w:val="A9B7C6"/>
          <w:sz w:val="27"/>
          <w:szCs w:val="27"/>
        </w:rPr>
        <w:br/>
        <w:t xml:space="preserve">        </w:t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(a)</w:t>
      </w:r>
      <w:r>
        <w:rPr>
          <w:rFonts w:hint="eastAsia"/>
          <w:color w:val="A9B7C6"/>
          <w:sz w:val="27"/>
          <w:szCs w:val="27"/>
        </w:rPr>
        <w:br/>
        <w:t xml:space="preserve">    </w:t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(a)</w:t>
      </w:r>
      <w:r>
        <w:rPr>
          <w:rFonts w:hint="eastAsia"/>
          <w:color w:val="A9B7C6"/>
          <w:sz w:val="27"/>
          <w:szCs w:val="27"/>
        </w:rPr>
        <w:br/>
        <w:t xml:space="preserve">    fun_2()</w:t>
      </w:r>
      <w:r>
        <w:rPr>
          <w:rFonts w:hint="eastAsia"/>
          <w:color w:val="A9B7C6"/>
          <w:sz w:val="27"/>
          <w:szCs w:val="27"/>
        </w:rPr>
        <w:br/>
        <w:t xml:space="preserve">    </w:t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(a)</w:t>
      </w:r>
      <w:r>
        <w:rPr>
          <w:rFonts w:hint="eastAsia"/>
          <w:color w:val="A9B7C6"/>
          <w:sz w:val="27"/>
          <w:szCs w:val="27"/>
        </w:rPr>
        <w:br/>
      </w:r>
      <w:r>
        <w:rPr>
          <w:rFonts w:hint="eastAsia"/>
          <w:color w:val="A9B7C6"/>
          <w:sz w:val="27"/>
          <w:szCs w:val="27"/>
        </w:rPr>
        <w:br/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(a)</w:t>
      </w:r>
      <w:r>
        <w:rPr>
          <w:rFonts w:hint="eastAsia"/>
          <w:color w:val="A9B7C6"/>
          <w:sz w:val="27"/>
          <w:szCs w:val="27"/>
        </w:rPr>
        <w:br/>
        <w:t>fun_1()</w:t>
      </w:r>
      <w:r>
        <w:rPr>
          <w:rFonts w:hint="eastAsia"/>
          <w:color w:val="A9B7C6"/>
          <w:sz w:val="27"/>
          <w:szCs w:val="27"/>
        </w:rPr>
        <w:br/>
      </w:r>
      <w:r>
        <w:rPr>
          <w:rFonts w:hint="eastAsia"/>
          <w:color w:val="8888C6"/>
          <w:sz w:val="27"/>
          <w:szCs w:val="27"/>
        </w:rPr>
        <w:t>print</w:t>
      </w:r>
      <w:r>
        <w:rPr>
          <w:rFonts w:hint="eastAsia"/>
          <w:color w:val="A9B7C6"/>
          <w:sz w:val="27"/>
          <w:szCs w:val="27"/>
        </w:rPr>
        <w:t>(a)</w:t>
      </w:r>
      <w:r>
        <w:rPr>
          <w:rFonts w:hint="eastAsia"/>
          <w:color w:val="808080"/>
          <w:sz w:val="27"/>
          <w:szCs w:val="27"/>
        </w:rPr>
        <w:t>#  1 2 3 4 3 3 1</w:t>
      </w:r>
    </w:p>
    <w:p w14:paraId="2A742DE9" w14:textId="6B29047D" w:rsidR="002A3230" w:rsidRPr="00034E1F" w:rsidRDefault="00034E1F" w:rsidP="00034E1F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034E1F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034E1F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11-</w:t>
      </w:r>
      <w:r w:rsidRPr="00034E1F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考试（</w:t>
      </w:r>
      <w:r w:rsidRPr="00034E1F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41</w:t>
      </w:r>
      <w:r w:rsidRPr="00034E1F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）</w:t>
      </w:r>
    </w:p>
    <w:p w14:paraId="76478748" w14:textId="3908E4A0" w:rsidR="00034E1F" w:rsidRDefault="00034E1F" w:rsidP="002A3230">
      <w:r w:rsidRPr="00034E1F">
        <w:t>print("a"+"b"+1)</w:t>
      </w:r>
      <w:r>
        <w:t xml:space="preserve">  </w:t>
      </w:r>
      <w:r>
        <w:rPr>
          <w:rFonts w:hint="eastAsia"/>
        </w:rPr>
        <w:t>报错</w:t>
      </w:r>
    </w:p>
    <w:p w14:paraId="5BD5D13B" w14:textId="438D0E55" w:rsidR="002A3230" w:rsidRDefault="00034E1F" w:rsidP="002A3230">
      <w:r w:rsidRPr="00034E1F">
        <w:t>print(int("11a"))</w:t>
      </w:r>
      <w:r>
        <w:t xml:space="preserve">   </w:t>
      </w:r>
      <w:r>
        <w:rPr>
          <w:rFonts w:hint="eastAsia"/>
        </w:rPr>
        <w:t>报错</w:t>
      </w:r>
    </w:p>
    <w:p w14:paraId="156BB137" w14:textId="5D91C5D3" w:rsidR="000A2370" w:rsidRPr="00F90C3D" w:rsidRDefault="000A2370" w:rsidP="002A3230">
      <w:pPr>
        <w:rPr>
          <w:highlight w:val="green"/>
        </w:rPr>
      </w:pPr>
      <w:r w:rsidRPr="00F90C3D">
        <w:rPr>
          <w:rFonts w:hint="eastAsia"/>
          <w:highlight w:val="green"/>
        </w:rPr>
        <w:lastRenderedPageBreak/>
        <w:t>列表最后一个元素跟个逗号不影响执行</w:t>
      </w:r>
      <w:r w:rsidRPr="00F90C3D">
        <w:rPr>
          <w:highlight w:val="green"/>
        </w:rPr>
        <w:t>print([1,2,])</w:t>
      </w:r>
    </w:p>
    <w:p w14:paraId="3BE5B69C" w14:textId="3B148DCF" w:rsidR="000A2370" w:rsidRDefault="00E873C6" w:rsidP="002A3230">
      <w:r w:rsidRPr="00F90C3D">
        <w:rPr>
          <w:rFonts w:hint="eastAsia"/>
          <w:highlight w:val="green"/>
        </w:rPr>
        <w:t>l</w:t>
      </w:r>
      <w:r w:rsidRPr="00F90C3D">
        <w:rPr>
          <w:highlight w:val="green"/>
        </w:rPr>
        <w:t>1=[22,33,44] l2=l1[:]  l1</w:t>
      </w:r>
      <w:r w:rsidRPr="00F90C3D">
        <w:rPr>
          <w:rFonts w:hint="eastAsia"/>
          <w:highlight w:val="green"/>
        </w:rPr>
        <w:t>与l</w:t>
      </w:r>
      <w:r w:rsidRPr="00F90C3D">
        <w:rPr>
          <w:highlight w:val="green"/>
        </w:rPr>
        <w:t>2</w:t>
      </w:r>
      <w:r w:rsidRPr="00F90C3D">
        <w:rPr>
          <w:rFonts w:hint="eastAsia"/>
          <w:highlight w:val="green"/>
        </w:rPr>
        <w:t xml:space="preserve">的关系是浅拷贝 </w:t>
      </w:r>
      <w:r w:rsidRPr="00F90C3D">
        <w:rPr>
          <w:highlight w:val="green"/>
        </w:rPr>
        <w:t xml:space="preserve"> </w:t>
      </w:r>
      <w:r w:rsidRPr="00F90C3D">
        <w:rPr>
          <w:rFonts w:hint="eastAsia"/>
          <w:highlight w:val="green"/>
        </w:rPr>
        <w:t>对的</w:t>
      </w:r>
    </w:p>
    <w:p w14:paraId="1E910948" w14:textId="49A49870" w:rsidR="00E873C6" w:rsidRDefault="009C057E" w:rsidP="002A3230">
      <w:r>
        <w:rPr>
          <w:noProof/>
        </w:rPr>
        <w:drawing>
          <wp:inline distT="0" distB="0" distL="0" distR="0" wp14:anchorId="4A78EDEF" wp14:editId="7E04EC7B">
            <wp:extent cx="5274310" cy="12153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0315" w14:textId="7E70D507" w:rsidR="00034E1F" w:rsidRDefault="00342938" w:rsidP="002A3230">
      <w:r>
        <w:rPr>
          <w:rFonts w:hint="eastAsia"/>
        </w:rPr>
        <w:t>将列表转成元祖（tu</w:t>
      </w:r>
      <w:r>
        <w:t>p</w:t>
      </w:r>
      <w:r>
        <w:rPr>
          <w:rFonts w:hint="eastAsia"/>
        </w:rPr>
        <w:t>le</w:t>
      </w:r>
      <w:r>
        <w:t>(ll)</w:t>
      </w:r>
      <w:r>
        <w:rPr>
          <w:rFonts w:hint="eastAsia"/>
        </w:rPr>
        <w:t>）</w:t>
      </w:r>
    </w:p>
    <w:p w14:paraId="12AFBF7F" w14:textId="6A2BC624" w:rsidR="002A3230" w:rsidRPr="0099062B" w:rsidRDefault="0037325A" w:rsidP="0099062B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99062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99062B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12</w:t>
      </w:r>
      <w:r w:rsidR="0099062B" w:rsidRPr="0099062B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-01(42)</w:t>
      </w:r>
    </w:p>
    <w:p w14:paraId="1C66D0EE" w14:textId="521C81BE" w:rsidR="002A3230" w:rsidRPr="0099062B" w:rsidRDefault="0099062B" w:rsidP="0099062B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99062B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作业</w:t>
      </w:r>
    </w:p>
    <w:p w14:paraId="2AAA4A2A" w14:textId="79363952" w:rsidR="0099062B" w:rsidRDefault="0099062B" w:rsidP="002A3230">
      <w:r>
        <w:rPr>
          <w:noProof/>
        </w:rPr>
        <w:drawing>
          <wp:inline distT="0" distB="0" distL="0" distR="0" wp14:anchorId="304209DB" wp14:editId="7080F531">
            <wp:extent cx="3552381" cy="1657143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6473" w14:textId="2B5AD1D0" w:rsidR="002A3230" w:rsidRDefault="009F3EF3" w:rsidP="002A3230">
      <w:r w:rsidRPr="00562540">
        <w:rPr>
          <w:rFonts w:hint="eastAsia"/>
          <w:highlight w:val="yellow"/>
        </w:rPr>
        <w:t>特殊题目</w:t>
      </w:r>
    </w:p>
    <w:p w14:paraId="562FDE52" w14:textId="43698A28" w:rsidR="009F3EF3" w:rsidRDefault="00562540" w:rsidP="002A3230">
      <w:r>
        <w:rPr>
          <w:noProof/>
        </w:rPr>
        <w:drawing>
          <wp:inline distT="0" distB="0" distL="0" distR="0" wp14:anchorId="42E5FFFD" wp14:editId="0C9A767D">
            <wp:extent cx="2209524" cy="1733333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09524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4B8A" w14:textId="04DC152A" w:rsidR="00A32C6D" w:rsidRPr="00562540" w:rsidRDefault="00562540" w:rsidP="00562540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562540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坑</w:t>
      </w:r>
    </w:p>
    <w:p w14:paraId="0A249A7E" w14:textId="7A9F2E59" w:rsidR="00562540" w:rsidRDefault="00562540" w:rsidP="002A3230">
      <w:r>
        <w:rPr>
          <w:noProof/>
        </w:rPr>
        <w:lastRenderedPageBreak/>
        <w:drawing>
          <wp:inline distT="0" distB="0" distL="0" distR="0" wp14:anchorId="47C1F48F" wp14:editId="30B0836A">
            <wp:extent cx="5274310" cy="15233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8F8F" w14:textId="68106773" w:rsidR="00A32C6D" w:rsidRPr="00F72405" w:rsidRDefault="00F72405" w:rsidP="00F7240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F72405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</w:t>
      </w:r>
      <w:r w:rsidRPr="00F7240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y12-02(43)</w:t>
      </w:r>
    </w:p>
    <w:p w14:paraId="1ACD8532" w14:textId="258178B9" w:rsidR="00A32C6D" w:rsidRDefault="00F72405" w:rsidP="002A3230">
      <w:r>
        <w:rPr>
          <w:rFonts w:hint="eastAsia"/>
        </w:rPr>
        <w:t>函数名是内存地址</w:t>
      </w:r>
      <w:r w:rsidR="00D63CC5">
        <w:rPr>
          <w:rFonts w:hint="eastAsia"/>
        </w:rPr>
        <w:t>，函数名后面加个括号就表示执行</w:t>
      </w:r>
    </w:p>
    <w:p w14:paraId="73011098" w14:textId="7E5F257C" w:rsidR="00D63CC5" w:rsidRDefault="00D63CC5" w:rsidP="002A3230">
      <w:r>
        <w:rPr>
          <w:noProof/>
        </w:rPr>
        <w:drawing>
          <wp:inline distT="0" distB="0" distL="0" distR="0" wp14:anchorId="355F0A02" wp14:editId="1A0FC44C">
            <wp:extent cx="2447619" cy="2914286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C1523" wp14:editId="41FF68AA">
            <wp:extent cx="694690" cy="289934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3398" cy="293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FD2F" w14:textId="740DD5B6" w:rsidR="00D63CC5" w:rsidRDefault="00D63CC5" w:rsidP="002A3230">
      <w:r>
        <w:rPr>
          <w:noProof/>
        </w:rPr>
        <w:drawing>
          <wp:inline distT="0" distB="0" distL="0" distR="0" wp14:anchorId="51CC976F" wp14:editId="0914DC9F">
            <wp:extent cx="5274310" cy="21412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8A0C" w14:textId="231CFDBF" w:rsidR="00F72405" w:rsidRPr="00D63CC5" w:rsidRDefault="00D63CC5" w:rsidP="00D63CC5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D63CC5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D63CC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12-03(44)(</w:t>
      </w:r>
      <w:r w:rsidRPr="00D63CC5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闭包</w:t>
      </w:r>
      <w:r w:rsidRPr="00D63CC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2A3F5AA9" w14:textId="089E1494" w:rsidR="00D63CC5" w:rsidRDefault="00D63CC5" w:rsidP="002A3230">
      <w:r w:rsidRPr="00F90C3D">
        <w:rPr>
          <w:rFonts w:hint="eastAsia"/>
          <w:highlight w:val="green"/>
        </w:rPr>
        <w:t>闭包就是内层函数对外层函数（非全局）的变量的</w:t>
      </w:r>
      <w:r w:rsidR="00E64B13" w:rsidRPr="00F90C3D">
        <w:rPr>
          <w:rFonts w:hint="eastAsia"/>
          <w:highlight w:val="green"/>
        </w:rPr>
        <w:t>引</w:t>
      </w:r>
      <w:r w:rsidRPr="00F90C3D">
        <w:rPr>
          <w:rFonts w:hint="eastAsia"/>
          <w:highlight w:val="green"/>
        </w:rPr>
        <w:t>用，叫闭包</w:t>
      </w:r>
    </w:p>
    <w:p w14:paraId="71F68342" w14:textId="7F7B9D3E" w:rsidR="00A32C6D" w:rsidRDefault="008F47A3" w:rsidP="002A3230">
      <w:r>
        <w:rPr>
          <w:noProof/>
        </w:rPr>
        <w:lastRenderedPageBreak/>
        <w:drawing>
          <wp:inline distT="0" distB="0" distL="0" distR="0" wp14:anchorId="62FD2950" wp14:editId="6665ACE6">
            <wp:extent cx="5274310" cy="16097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5706" w14:textId="3046FA7F" w:rsidR="00EA2CF7" w:rsidRPr="00EA2CF7" w:rsidRDefault="00EA2CF7" w:rsidP="00EA2CF7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EA2CF7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闭包的检验</w:t>
      </w:r>
    </w:p>
    <w:p w14:paraId="2E04A7D7" w14:textId="216D40BB" w:rsidR="00EA2CF7" w:rsidRDefault="00EA2CF7" w:rsidP="00EA2CF7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 w:rsidRPr="0056154D">
        <w:rPr>
          <w:rFonts w:ascii="PingFangTC-Regular" w:eastAsia="PingFangTC-Regular" w:cs="PingFangTC-Regular" w:hint="eastAsia"/>
          <w:kern w:val="0"/>
          <w:sz w:val="22"/>
          <w:highlight w:val="green"/>
        </w:rPr>
        <w:t>我们可以使⽤</w:t>
      </w:r>
      <w:r w:rsidRPr="0056154D">
        <w:rPr>
          <w:rFonts w:ascii="HelveticaNeue" w:eastAsia="PingFangTC-Regular" w:hAnsi="HelveticaNeue" w:cs="HelveticaNeue"/>
          <w:kern w:val="0"/>
          <w:sz w:val="22"/>
          <w:highlight w:val="green"/>
        </w:rPr>
        <w:t>__closure__</w:t>
      </w:r>
      <w:r w:rsidRPr="0056154D">
        <w:rPr>
          <w:rFonts w:ascii="PingFangTC-Regular" w:eastAsia="PingFangTC-Regular" w:cs="PingFangTC-Regular" w:hint="eastAsia"/>
          <w:kern w:val="0"/>
          <w:sz w:val="22"/>
          <w:highlight w:val="green"/>
        </w:rPr>
        <w:t>来检测函数是否是闭包</w:t>
      </w:r>
      <w:r w:rsidRPr="0056154D">
        <w:rPr>
          <w:rFonts w:ascii="HelveticaNeue" w:eastAsia="PingFangTC-Regular" w:hAnsi="HelveticaNeue" w:cs="HelveticaNeue"/>
          <w:kern w:val="0"/>
          <w:sz w:val="22"/>
          <w:highlight w:val="green"/>
        </w:rPr>
        <w:t xml:space="preserve">. </w:t>
      </w:r>
      <w:r w:rsidRPr="0056154D">
        <w:rPr>
          <w:rFonts w:ascii="PingFangTC-Regular" w:eastAsia="PingFangTC-Regular" w:cs="PingFangTC-Regular" w:hint="eastAsia"/>
          <w:kern w:val="0"/>
          <w:sz w:val="22"/>
          <w:highlight w:val="green"/>
        </w:rPr>
        <w:t>使⽤函数名</w:t>
      </w:r>
      <w:r w:rsidRPr="0056154D">
        <w:rPr>
          <w:rFonts w:ascii="HelveticaNeue" w:eastAsia="PingFangTC-Regular" w:hAnsi="HelveticaNeue" w:cs="HelveticaNeue"/>
          <w:kern w:val="0"/>
          <w:sz w:val="22"/>
          <w:highlight w:val="green"/>
        </w:rPr>
        <w:t>.__closure__</w:t>
      </w:r>
      <w:r w:rsidRPr="0056154D">
        <w:rPr>
          <w:rFonts w:ascii="PingFangTC-Regular" w:eastAsia="PingFangTC-Regular" w:cs="PingFangTC-Regular" w:hint="eastAsia"/>
          <w:kern w:val="0"/>
          <w:sz w:val="22"/>
          <w:highlight w:val="green"/>
        </w:rPr>
        <w:t>返回</w:t>
      </w:r>
      <w:r w:rsidRPr="0056154D">
        <w:rPr>
          <w:rFonts w:ascii="HelveticaNeue" w:eastAsia="PingFangTC-Regular" w:hAnsi="HelveticaNeue" w:cs="HelveticaNeue"/>
          <w:kern w:val="0"/>
          <w:sz w:val="22"/>
          <w:highlight w:val="green"/>
        </w:rPr>
        <w:t>cell</w:t>
      </w:r>
      <w:r w:rsidRPr="0056154D">
        <w:rPr>
          <w:rFonts w:ascii="PingFangTC-Regular" w:eastAsia="PingFangTC-Regular" w:cs="PingFangTC-Regular" w:hint="eastAsia"/>
          <w:kern w:val="0"/>
          <w:sz w:val="22"/>
          <w:highlight w:val="green"/>
        </w:rPr>
        <w:t>就是闭包</w:t>
      </w:r>
      <w:r w:rsidRPr="0056154D">
        <w:rPr>
          <w:rFonts w:ascii="HelveticaNeue" w:eastAsia="PingFangTC-Regular" w:hAnsi="HelveticaNeue" w:cs="HelveticaNeue"/>
          <w:kern w:val="0"/>
          <w:sz w:val="22"/>
          <w:highlight w:val="green"/>
        </w:rPr>
        <w:t xml:space="preserve">. </w:t>
      </w:r>
      <w:r w:rsidRPr="0056154D">
        <w:rPr>
          <w:rFonts w:ascii="PingFangTC-Regular" w:eastAsia="PingFangTC-Regular" w:cs="PingFangTC-Regular" w:hint="eastAsia"/>
          <w:kern w:val="0"/>
          <w:sz w:val="22"/>
          <w:highlight w:val="green"/>
        </w:rPr>
        <w:t>返回</w:t>
      </w:r>
      <w:r w:rsidRPr="0056154D">
        <w:rPr>
          <w:rFonts w:ascii="HelveticaNeue" w:eastAsia="PingFangTC-Regular" w:hAnsi="HelveticaNeue" w:cs="HelveticaNeue"/>
          <w:kern w:val="0"/>
          <w:sz w:val="22"/>
          <w:highlight w:val="green"/>
        </w:rPr>
        <w:t>None</w:t>
      </w:r>
      <w:r w:rsidRPr="0056154D">
        <w:rPr>
          <w:rFonts w:ascii="PingFangTC-Regular" w:eastAsia="PingFangTC-Regular" w:cs="PingFangTC-Regular" w:hint="eastAsia"/>
          <w:kern w:val="0"/>
          <w:sz w:val="22"/>
          <w:highlight w:val="green"/>
        </w:rPr>
        <w:t>就不是闭包</w:t>
      </w:r>
    </w:p>
    <w:p w14:paraId="77591761" w14:textId="2925B033" w:rsidR="00EA2CF7" w:rsidRPr="00EA2CF7" w:rsidRDefault="00EA2CF7" w:rsidP="00EA2CF7">
      <w:pPr>
        <w:autoSpaceDE w:val="0"/>
        <w:autoSpaceDN w:val="0"/>
        <w:adjustRightInd w:val="0"/>
        <w:jc w:val="left"/>
        <w:rPr>
          <w:rFonts w:ascii="PingFangTC-Regular" w:cs="PingFangTC-Regular"/>
          <w:kern w:val="0"/>
          <w:sz w:val="22"/>
        </w:rPr>
      </w:pPr>
      <w:r>
        <w:rPr>
          <w:noProof/>
        </w:rPr>
        <w:drawing>
          <wp:inline distT="0" distB="0" distL="0" distR="0" wp14:anchorId="25E560E2" wp14:editId="01B6ACE5">
            <wp:extent cx="5274310" cy="30918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32AC" w14:textId="593E3EDB" w:rsidR="00A32C6D" w:rsidRPr="008F47A3" w:rsidRDefault="008F47A3" w:rsidP="008F47A3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8F47A3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闭包的作用</w:t>
      </w:r>
    </w:p>
    <w:p w14:paraId="70471083" w14:textId="1EEA3B33" w:rsidR="00A32C6D" w:rsidRDefault="008F47A3" w:rsidP="002A3230">
      <w:r>
        <w:rPr>
          <w:noProof/>
        </w:rPr>
        <w:drawing>
          <wp:inline distT="0" distB="0" distL="0" distR="0" wp14:anchorId="6009D6D7" wp14:editId="314490D3">
            <wp:extent cx="5274310" cy="12573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C8A7" w14:textId="7051CD77" w:rsidR="008F47A3" w:rsidRPr="008F47A3" w:rsidRDefault="008F47A3" w:rsidP="008F47A3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8F47A3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lastRenderedPageBreak/>
        <w:t>作用一</w:t>
      </w:r>
    </w:p>
    <w:p w14:paraId="4CA62046" w14:textId="164C106B" w:rsidR="008F47A3" w:rsidRDefault="008F47A3" w:rsidP="002A3230">
      <w:r w:rsidRPr="008F47A3">
        <w:rPr>
          <w:rFonts w:hint="eastAsia"/>
          <w:highlight w:val="yellow"/>
        </w:rPr>
        <w:t>闭包，可以让一个局部变量常驻内存</w:t>
      </w:r>
    </w:p>
    <w:p w14:paraId="7F1EA7FE" w14:textId="2CD24AF1" w:rsidR="008F47A3" w:rsidRDefault="008F47A3" w:rsidP="002A3230">
      <w:r w:rsidRPr="008F47A3">
        <w:rPr>
          <w:rFonts w:hint="eastAsia"/>
          <w:highlight w:val="yellow"/>
        </w:rPr>
        <w:t>python的机制就是碰到这样的代码</w:t>
      </w:r>
      <w:r>
        <w:rPr>
          <w:rFonts w:hint="eastAsia"/>
          <w:highlight w:val="yellow"/>
        </w:rPr>
        <w:t>（</w:t>
      </w:r>
      <w:r w:rsidRPr="008F47A3">
        <w:rPr>
          <w:rFonts w:hint="eastAsia"/>
          <w:highlight w:val="magenta"/>
        </w:rPr>
        <w:t>两个不同空间用到同一个变量，就将这个变量常驻内存</w:t>
      </w:r>
      <w:r>
        <w:rPr>
          <w:rFonts w:hint="eastAsia"/>
          <w:highlight w:val="yellow"/>
        </w:rPr>
        <w:t>）</w:t>
      </w:r>
      <w:r w:rsidRPr="008F47A3">
        <w:rPr>
          <w:rFonts w:hint="eastAsia"/>
          <w:highlight w:val="yellow"/>
        </w:rPr>
        <w:t>就会将局部变量常驻内存</w:t>
      </w:r>
    </w:p>
    <w:p w14:paraId="58C16733" w14:textId="4446E06D" w:rsidR="008F47A3" w:rsidRDefault="008F47A3" w:rsidP="002A3230">
      <w:r>
        <w:rPr>
          <w:noProof/>
        </w:rPr>
        <w:drawing>
          <wp:inline distT="0" distB="0" distL="0" distR="0" wp14:anchorId="6E1C9C52" wp14:editId="5AA5F71D">
            <wp:extent cx="1704762" cy="2209524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3EFB" w14:textId="0C549DAC" w:rsidR="00A32C6D" w:rsidRPr="008F47A3" w:rsidRDefault="008F47A3" w:rsidP="008F47A3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8F47A3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作用二</w:t>
      </w:r>
    </w:p>
    <w:p w14:paraId="6F991C31" w14:textId="1D6C4722" w:rsidR="00A32C6D" w:rsidRPr="00E40E0C" w:rsidRDefault="00E40E0C" w:rsidP="002A3230">
      <w:pPr>
        <w:rPr>
          <w:highlight w:val="magenta"/>
        </w:rPr>
      </w:pPr>
      <w:r w:rsidRPr="00E40E0C">
        <w:rPr>
          <w:rFonts w:hint="eastAsia"/>
          <w:highlight w:val="magenta"/>
        </w:rPr>
        <w:t xml:space="preserve">全局写的变量 </w:t>
      </w:r>
      <w:r w:rsidRPr="00E40E0C">
        <w:rPr>
          <w:highlight w:val="magenta"/>
        </w:rPr>
        <w:t xml:space="preserve"> </w:t>
      </w:r>
      <w:r w:rsidRPr="00E40E0C">
        <w:rPr>
          <w:rFonts w:hint="eastAsia"/>
          <w:highlight w:val="magenta"/>
        </w:rPr>
        <w:t>通过global是可以修改的，这是不安全的（变量写在全局是不安全的）</w:t>
      </w:r>
    </w:p>
    <w:p w14:paraId="5DF19600" w14:textId="431C4554" w:rsidR="00E40E0C" w:rsidRDefault="00E40E0C" w:rsidP="002A3230">
      <w:r w:rsidRPr="00E40E0C">
        <w:rPr>
          <w:rFonts w:hint="eastAsia"/>
          <w:highlight w:val="magenta"/>
        </w:rPr>
        <w:t>变量在一个方法里面，别人改不了</w:t>
      </w:r>
    </w:p>
    <w:p w14:paraId="2E9C9297" w14:textId="7F276A82" w:rsidR="00E40E0C" w:rsidRDefault="00E40E0C" w:rsidP="002A3230">
      <w:r>
        <w:rPr>
          <w:noProof/>
        </w:rPr>
        <w:drawing>
          <wp:inline distT="0" distB="0" distL="0" distR="0" wp14:anchorId="1CC7B193" wp14:editId="24983B4B">
            <wp:extent cx="5274310" cy="19665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FB42" w14:textId="2EFB6514" w:rsidR="00E40E0C" w:rsidRDefault="00E40E0C" w:rsidP="00E40E0C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E40E0C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闭包的好处</w:t>
      </w:r>
    </w:p>
    <w:p w14:paraId="7D616A55" w14:textId="5A23BDF2" w:rsidR="00B40E05" w:rsidRPr="00E40E0C" w:rsidRDefault="00B40E05" w:rsidP="00B40E05">
      <w:r>
        <w:rPr>
          <w:noProof/>
        </w:rPr>
        <w:lastRenderedPageBreak/>
        <w:drawing>
          <wp:inline distT="0" distB="0" distL="0" distR="0" wp14:anchorId="283AC3FC" wp14:editId="79A918AF">
            <wp:extent cx="5274310" cy="20847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2419" w14:textId="1E758A9E" w:rsidR="00A32C6D" w:rsidRDefault="00B40E05" w:rsidP="002A3230">
      <w:r>
        <w:rPr>
          <w:rFonts w:hint="eastAsia"/>
        </w:rPr>
        <w:t>爬虫，我们从一个网址上爬图片，第一次需要耗费时间，我们将爬到的内容常驻内存，下次再爬就秒查</w:t>
      </w:r>
    </w:p>
    <w:p w14:paraId="482C6E15" w14:textId="05BE9EA1" w:rsidR="00A32C6D" w:rsidRDefault="00F92058" w:rsidP="00F92058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F92058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迭代器</w:t>
      </w:r>
    </w:p>
    <w:p w14:paraId="7CD827E7" w14:textId="54815C56" w:rsidR="00E92EED" w:rsidRPr="00F92058" w:rsidRDefault="00E92EED" w:rsidP="00E92EED">
      <w:r w:rsidRPr="00E92EED">
        <w:rPr>
          <w:rFonts w:hint="eastAsia"/>
          <w:highlight w:val="cyan"/>
        </w:rPr>
        <w:t>一个班级是迭代对象，班长是迭代器，班长可以一个一个的把人叫出来</w:t>
      </w:r>
    </w:p>
    <w:p w14:paraId="5998F17F" w14:textId="413F1D25" w:rsidR="00A32C6D" w:rsidRDefault="00D422C2" w:rsidP="002A3230">
      <w:r>
        <w:rPr>
          <w:rFonts w:hint="eastAsia"/>
        </w:rPr>
        <w:t>可迭代对象：str</w:t>
      </w:r>
      <w:r>
        <w:t>,list,tuple,set,</w:t>
      </w:r>
      <w:commentRangeStart w:id="19"/>
      <w:r w:rsidRPr="0079720F">
        <w:rPr>
          <w:highlight w:val="cyan"/>
        </w:rPr>
        <w:t>f</w:t>
      </w:r>
      <w:commentRangeEnd w:id="19"/>
      <w:r w:rsidR="0079720F">
        <w:rPr>
          <w:rStyle w:val="a6"/>
        </w:rPr>
        <w:commentReference w:id="19"/>
      </w:r>
      <w:r>
        <w:t>,dict(</w:t>
      </w:r>
      <w:r w:rsidRPr="00D422C2">
        <w:rPr>
          <w:rFonts w:hint="eastAsia"/>
          <w:highlight w:val="magenta"/>
        </w:rPr>
        <w:t>可迭代对象都有一个函数</w:t>
      </w:r>
      <w:r w:rsidR="00E92EED">
        <w:rPr>
          <w:rFonts w:hint="eastAsia"/>
          <w:highlight w:val="magenta"/>
        </w:rPr>
        <w:t>_</w:t>
      </w:r>
      <w:r w:rsidRPr="00D422C2">
        <w:rPr>
          <w:rFonts w:hint="eastAsia"/>
          <w:highlight w:val="magenta"/>
        </w:rPr>
        <w:t>_</w:t>
      </w:r>
      <w:r w:rsidRPr="00D422C2">
        <w:rPr>
          <w:highlight w:val="magenta"/>
        </w:rPr>
        <w:t>iter</w:t>
      </w:r>
      <w:r w:rsidR="00E92EED">
        <w:rPr>
          <w:highlight w:val="magenta"/>
        </w:rPr>
        <w:t>_</w:t>
      </w:r>
      <w:r w:rsidRPr="00D422C2">
        <w:rPr>
          <w:highlight w:val="magenta"/>
        </w:rPr>
        <w:t>_()</w:t>
      </w:r>
      <w:r>
        <w:t>)</w:t>
      </w:r>
    </w:p>
    <w:p w14:paraId="4711D1BF" w14:textId="2B868692" w:rsidR="00A32C6D" w:rsidRDefault="006C41E2" w:rsidP="002A3230">
      <w:r w:rsidRPr="0056154D">
        <w:rPr>
          <w:rFonts w:hint="eastAsia"/>
          <w:highlight w:val="green"/>
        </w:rPr>
        <w:t>d</w:t>
      </w:r>
      <w:r w:rsidRPr="0056154D">
        <w:rPr>
          <w:highlight w:val="green"/>
        </w:rPr>
        <w:t>ir(</w:t>
      </w:r>
      <w:r w:rsidR="001D0B99" w:rsidRPr="0056154D">
        <w:rPr>
          <w:rFonts w:hint="eastAsia"/>
          <w:highlight w:val="green"/>
        </w:rPr>
        <w:t>对象</w:t>
      </w:r>
      <w:r w:rsidRPr="0056154D">
        <w:rPr>
          <w:highlight w:val="green"/>
        </w:rPr>
        <w:t>)</w:t>
      </w:r>
      <w:r w:rsidR="001D0B99" w:rsidRPr="0056154D">
        <w:rPr>
          <w:rFonts w:hint="eastAsia"/>
          <w:highlight w:val="green"/>
        </w:rPr>
        <w:t>来查看一个对象或数据类型中包含了那些东西print（d</w:t>
      </w:r>
      <w:r w:rsidR="001D0B99" w:rsidRPr="0056154D">
        <w:rPr>
          <w:highlight w:val="green"/>
        </w:rPr>
        <w:t>ir(</w:t>
      </w:r>
      <w:r w:rsidR="001D0B99" w:rsidRPr="0056154D">
        <w:rPr>
          <w:rFonts w:hint="eastAsia"/>
          <w:highlight w:val="green"/>
        </w:rPr>
        <w:t>对象)</w:t>
      </w:r>
      <w:r w:rsidR="001D0B99" w:rsidRPr="0056154D">
        <w:rPr>
          <w:highlight w:val="green"/>
        </w:rPr>
        <w:t>）</w:t>
      </w:r>
    </w:p>
    <w:p w14:paraId="62E54C8E" w14:textId="110B9E25" w:rsidR="001D0B99" w:rsidRDefault="001D0B99" w:rsidP="002A3230">
      <w:r>
        <w:rPr>
          <w:rFonts w:hint="eastAsia"/>
        </w:rPr>
        <w:t>判断某个对象是否有</w:t>
      </w:r>
      <w:r w:rsidR="00E92EED">
        <w:rPr>
          <w:rFonts w:hint="eastAsia"/>
        </w:rPr>
        <w:t>_</w:t>
      </w:r>
      <w:r>
        <w:rPr>
          <w:rFonts w:hint="eastAsia"/>
        </w:rPr>
        <w:t>_</w:t>
      </w:r>
      <w:r>
        <w:t>iter_</w:t>
      </w:r>
      <w:r w:rsidR="00E92EED">
        <w:t>_</w:t>
      </w:r>
      <w:r>
        <w:t xml:space="preserve">    print(“</w:t>
      </w:r>
      <w:r w:rsidR="00E92EED">
        <w:t>_</w:t>
      </w:r>
      <w:r>
        <w:t>_iter</w:t>
      </w:r>
      <w:r w:rsidR="00E92EED">
        <w:t>_</w:t>
      </w:r>
      <w:r>
        <w:t>_”in dir(s))</w:t>
      </w:r>
    </w:p>
    <w:p w14:paraId="5B740D19" w14:textId="1FBE906E" w:rsidR="001D0B99" w:rsidRDefault="001D0B99" w:rsidP="002A3230">
      <w:r>
        <w:rPr>
          <w:rFonts w:hint="eastAsia"/>
        </w:rPr>
        <w:t>迭代器将可迭代对象的内容一个一个输出出来</w:t>
      </w:r>
    </w:p>
    <w:p w14:paraId="6CB782A8" w14:textId="09455A40" w:rsidR="001D0B99" w:rsidRDefault="001D0B99" w:rsidP="002A3230">
      <w:r>
        <w:rPr>
          <w:noProof/>
        </w:rPr>
        <w:drawing>
          <wp:inline distT="0" distB="0" distL="0" distR="0" wp14:anchorId="74737D9E" wp14:editId="0DA7090B">
            <wp:extent cx="4095238" cy="2904762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0724" w14:textId="16CE84D1" w:rsidR="009F66F5" w:rsidRPr="009F66F5" w:rsidRDefault="009F66F5" w:rsidP="009F66F5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9F66F5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模拟</w:t>
      </w:r>
      <w:r w:rsidRPr="009F66F5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for</w:t>
      </w:r>
      <w:r w:rsidRPr="009F66F5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循环迭代器</w:t>
      </w:r>
    </w:p>
    <w:p w14:paraId="0BCA0C5D" w14:textId="25139C24" w:rsidR="009F66F5" w:rsidRDefault="009F66F5" w:rsidP="002A3230">
      <w:pPr>
        <w:rPr>
          <w:highlight w:val="magenta"/>
        </w:rPr>
      </w:pPr>
      <w:r>
        <w:rPr>
          <w:noProof/>
        </w:rPr>
        <w:lastRenderedPageBreak/>
        <w:drawing>
          <wp:inline distT="0" distB="0" distL="0" distR="0" wp14:anchorId="428E9D7C" wp14:editId="743C867E">
            <wp:extent cx="4980952" cy="290476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A98">
        <w:rPr>
          <w:rFonts w:hint="eastAsia"/>
        </w:rPr>
        <w:t>“</w:t>
      </w:r>
      <w:r w:rsidR="00410A98">
        <w:br/>
      </w:r>
      <w:r w:rsidR="00160905" w:rsidRPr="00C05486">
        <w:rPr>
          <w:rFonts w:hint="eastAsia"/>
          <w:highlight w:val="magenta"/>
        </w:rPr>
        <w:t>注意</w:t>
      </w:r>
      <w:r w:rsidR="00C05486" w:rsidRPr="00C05486">
        <w:rPr>
          <w:rFonts w:hint="eastAsia"/>
          <w:highlight w:val="magenta"/>
        </w:rPr>
        <w:t>：</w:t>
      </w:r>
      <w:r w:rsidR="00C05486">
        <w:rPr>
          <w:rFonts w:hint="eastAsia"/>
        </w:rPr>
        <w:t xml:space="preserve"> </w:t>
      </w:r>
      <w:r w:rsidR="00C05486" w:rsidRPr="00C05486">
        <w:rPr>
          <w:rFonts w:hint="eastAsia"/>
          <w:highlight w:val="magenta"/>
        </w:rPr>
        <w:t>迭代对象和迭代器是两码子事</w:t>
      </w:r>
      <w:r w:rsidR="00C05486">
        <w:rPr>
          <w:rFonts w:hint="eastAsia"/>
          <w:highlight w:val="magenta"/>
        </w:rPr>
        <w:t>，迭代器比可迭代对象多了一个</w:t>
      </w:r>
      <w:r w:rsidR="008759F5">
        <w:rPr>
          <w:rFonts w:hint="eastAsia"/>
          <w:highlight w:val="magenta"/>
        </w:rPr>
        <w:t>_</w:t>
      </w:r>
      <w:r w:rsidR="008759F5">
        <w:rPr>
          <w:highlight w:val="magenta"/>
        </w:rPr>
        <w:t>next_()</w:t>
      </w:r>
    </w:p>
    <w:p w14:paraId="243ACD43" w14:textId="26B0E903" w:rsidR="00C05486" w:rsidRDefault="00C05486" w:rsidP="00C05486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C05486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迭代器和</w:t>
      </w:r>
      <w:proofErr w:type="gramStart"/>
      <w:r w:rsidRPr="00C05486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可</w:t>
      </w:r>
      <w:proofErr w:type="gramEnd"/>
      <w:r w:rsidRPr="00C05486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迭代对象的判断</w:t>
      </w:r>
    </w:p>
    <w:p w14:paraId="6BE7DEF8" w14:textId="3E185569" w:rsidR="005E172F" w:rsidRPr="005E172F" w:rsidRDefault="005E172F" w:rsidP="005E172F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5E172F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方式一</w:t>
      </w:r>
    </w:p>
    <w:p w14:paraId="6AE1CA6A" w14:textId="4597FBEF" w:rsidR="00C05486" w:rsidRPr="008759F5" w:rsidRDefault="00C05486" w:rsidP="002A3230">
      <w:pPr>
        <w:rPr>
          <w:highlight w:val="magenta"/>
        </w:rPr>
      </w:pPr>
      <w:r w:rsidRPr="008759F5">
        <w:rPr>
          <w:rFonts w:hint="eastAsia"/>
          <w:highlight w:val="magenta"/>
        </w:rPr>
        <w:t xml:space="preserve">迭代对象的判断 </w:t>
      </w:r>
      <w:r w:rsidRPr="008759F5">
        <w:rPr>
          <w:highlight w:val="magenta"/>
        </w:rPr>
        <w:t xml:space="preserve">   “</w:t>
      </w:r>
      <w:r w:rsidRPr="008759F5">
        <w:rPr>
          <w:rFonts w:hint="eastAsia"/>
          <w:highlight w:val="magenta"/>
        </w:rPr>
        <w:t>_</w:t>
      </w:r>
      <w:r w:rsidRPr="008759F5">
        <w:rPr>
          <w:highlight w:val="magenta"/>
        </w:rPr>
        <w:t>iter_”in dir(</w:t>
      </w:r>
      <w:r w:rsidRPr="008759F5">
        <w:rPr>
          <w:rFonts w:hint="eastAsia"/>
          <w:highlight w:val="magenta"/>
        </w:rPr>
        <w:t>对象</w:t>
      </w:r>
      <w:r w:rsidRPr="008759F5">
        <w:rPr>
          <w:highlight w:val="magenta"/>
        </w:rPr>
        <w:t>)    (</w:t>
      </w:r>
      <w:r w:rsidRPr="008759F5">
        <w:rPr>
          <w:rFonts w:hint="eastAsia"/>
          <w:highlight w:val="magenta"/>
        </w:rPr>
        <w:t>判断_</w:t>
      </w:r>
      <w:r w:rsidRPr="008759F5">
        <w:rPr>
          <w:highlight w:val="magenta"/>
        </w:rPr>
        <w:t>iter_</w:t>
      </w:r>
      <w:r w:rsidRPr="008759F5">
        <w:rPr>
          <w:rFonts w:hint="eastAsia"/>
          <w:highlight w:val="magenta"/>
        </w:rPr>
        <w:t>在d</w:t>
      </w:r>
      <w:r w:rsidRPr="008759F5">
        <w:rPr>
          <w:highlight w:val="magenta"/>
        </w:rPr>
        <w:t>ir(</w:t>
      </w:r>
      <w:r w:rsidRPr="008759F5">
        <w:rPr>
          <w:rFonts w:hint="eastAsia"/>
          <w:highlight w:val="magenta"/>
        </w:rPr>
        <w:t>对象中</w:t>
      </w:r>
      <w:r w:rsidRPr="008759F5">
        <w:rPr>
          <w:highlight w:val="magenta"/>
        </w:rPr>
        <w:t>))</w:t>
      </w:r>
    </w:p>
    <w:p w14:paraId="6FB95F42" w14:textId="784BDB5A" w:rsidR="00C05486" w:rsidRDefault="00C05486" w:rsidP="002A3230">
      <w:r w:rsidRPr="008759F5">
        <w:rPr>
          <w:rFonts w:hint="eastAsia"/>
          <w:highlight w:val="magenta"/>
        </w:rPr>
        <w:t xml:space="preserve">迭代器的判断 </w:t>
      </w:r>
      <w:r w:rsidRPr="008759F5">
        <w:rPr>
          <w:highlight w:val="magenta"/>
        </w:rPr>
        <w:t xml:space="preserve">    </w:t>
      </w:r>
      <w:r w:rsidR="008759F5" w:rsidRPr="008759F5">
        <w:rPr>
          <w:highlight w:val="magenta"/>
        </w:rPr>
        <w:t xml:space="preserve"> “_next_”in dir(</w:t>
      </w:r>
      <w:r w:rsidR="008759F5" w:rsidRPr="008759F5">
        <w:rPr>
          <w:rFonts w:hint="eastAsia"/>
          <w:highlight w:val="magenta"/>
        </w:rPr>
        <w:t>对象</w:t>
      </w:r>
      <w:r w:rsidR="008759F5" w:rsidRPr="008759F5">
        <w:rPr>
          <w:highlight w:val="magenta"/>
        </w:rPr>
        <w:t xml:space="preserve">)   </w:t>
      </w:r>
      <w:r w:rsidR="008759F5" w:rsidRPr="008759F5">
        <w:rPr>
          <w:rFonts w:hint="eastAsia"/>
          <w:highlight w:val="magenta"/>
        </w:rPr>
        <w:t>（判断_</w:t>
      </w:r>
      <w:r w:rsidR="008759F5" w:rsidRPr="008759F5">
        <w:rPr>
          <w:highlight w:val="magenta"/>
        </w:rPr>
        <w:t>next_</w:t>
      </w:r>
      <w:r w:rsidR="008759F5" w:rsidRPr="008759F5">
        <w:rPr>
          <w:rFonts w:hint="eastAsia"/>
          <w:highlight w:val="magenta"/>
        </w:rPr>
        <w:t>在dir</w:t>
      </w:r>
      <w:r w:rsidR="008759F5" w:rsidRPr="008759F5">
        <w:rPr>
          <w:highlight w:val="magenta"/>
        </w:rPr>
        <w:t>(</w:t>
      </w:r>
      <w:r w:rsidR="008759F5" w:rsidRPr="008759F5">
        <w:rPr>
          <w:rFonts w:hint="eastAsia"/>
          <w:highlight w:val="magenta"/>
        </w:rPr>
        <w:t>对象中</w:t>
      </w:r>
      <w:r w:rsidR="008759F5" w:rsidRPr="008759F5">
        <w:rPr>
          <w:highlight w:val="magenta"/>
        </w:rPr>
        <w:t>)</w:t>
      </w:r>
      <w:r w:rsidR="008759F5" w:rsidRPr="008759F5">
        <w:rPr>
          <w:rFonts w:hint="eastAsia"/>
          <w:highlight w:val="magenta"/>
        </w:rPr>
        <w:t>）</w:t>
      </w:r>
    </w:p>
    <w:p w14:paraId="71AFCDBF" w14:textId="7D1F705E" w:rsidR="00C05486" w:rsidRDefault="008759F5" w:rsidP="002A3230">
      <w:r>
        <w:rPr>
          <w:noProof/>
        </w:rPr>
        <w:drawing>
          <wp:inline distT="0" distB="0" distL="0" distR="0" wp14:anchorId="3A26CA9F" wp14:editId="15E02807">
            <wp:extent cx="5274310" cy="9182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CEB" w14:textId="48356620" w:rsidR="00410A98" w:rsidRPr="005E172F" w:rsidRDefault="005E172F" w:rsidP="005E172F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5E172F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方式二</w:t>
      </w:r>
    </w:p>
    <w:p w14:paraId="439BC0F4" w14:textId="1DA071A8" w:rsidR="005E172F" w:rsidRDefault="005E172F" w:rsidP="002A3230">
      <w:r>
        <w:rPr>
          <w:noProof/>
        </w:rPr>
        <w:lastRenderedPageBreak/>
        <w:drawing>
          <wp:inline distT="0" distB="0" distL="0" distR="0" wp14:anchorId="2F3503C3" wp14:editId="1FDE1F7E">
            <wp:extent cx="4266667" cy="2314286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303B" w14:textId="660F4D98" w:rsidR="00AA6CB7" w:rsidRPr="0056154D" w:rsidRDefault="005E172F" w:rsidP="002A3230">
      <w:pPr>
        <w:rPr>
          <w:highlight w:val="green"/>
        </w:rPr>
      </w:pPr>
      <w:commentRangeStart w:id="20"/>
      <w:r w:rsidRPr="0056154D">
        <w:rPr>
          <w:rFonts w:hint="eastAsia"/>
          <w:highlight w:val="green"/>
        </w:rPr>
        <w:t>迭代器</w:t>
      </w:r>
      <w:r w:rsidR="00AA6CB7" w:rsidRPr="0056154D">
        <w:rPr>
          <w:rFonts w:hint="eastAsia"/>
          <w:highlight w:val="green"/>
        </w:rPr>
        <w:t>不仅有_</w:t>
      </w:r>
      <w:r w:rsidR="00AA6CB7" w:rsidRPr="0056154D">
        <w:rPr>
          <w:highlight w:val="green"/>
        </w:rPr>
        <w:t>_iter__</w:t>
      </w:r>
      <w:r w:rsidR="00AA6CB7" w:rsidRPr="0056154D">
        <w:rPr>
          <w:rFonts w:hint="eastAsia"/>
          <w:highlight w:val="green"/>
        </w:rPr>
        <w:t>方法也有_</w:t>
      </w:r>
      <w:r w:rsidR="00AA6CB7" w:rsidRPr="0056154D">
        <w:rPr>
          <w:highlight w:val="green"/>
        </w:rPr>
        <w:t>_next__</w:t>
      </w:r>
      <w:r w:rsidR="00AA6CB7" w:rsidRPr="0056154D">
        <w:rPr>
          <w:rFonts w:hint="eastAsia"/>
          <w:highlight w:val="green"/>
        </w:rPr>
        <w:t>方法（判断是迭代器必须同时又_</w:t>
      </w:r>
      <w:r w:rsidR="00AA6CB7" w:rsidRPr="0056154D">
        <w:rPr>
          <w:highlight w:val="green"/>
        </w:rPr>
        <w:t>_iter__</w:t>
      </w:r>
      <w:r w:rsidR="00AA6CB7" w:rsidRPr="0056154D">
        <w:rPr>
          <w:rFonts w:hint="eastAsia"/>
          <w:highlight w:val="green"/>
        </w:rPr>
        <w:t>和_</w:t>
      </w:r>
      <w:r w:rsidR="00AA6CB7" w:rsidRPr="0056154D">
        <w:rPr>
          <w:highlight w:val="green"/>
        </w:rPr>
        <w:t>_next__</w:t>
      </w:r>
      <w:r w:rsidR="00AA6CB7" w:rsidRPr="0056154D">
        <w:rPr>
          <w:rFonts w:hint="eastAsia"/>
          <w:highlight w:val="green"/>
        </w:rPr>
        <w:t>）</w:t>
      </w:r>
    </w:p>
    <w:p w14:paraId="2B48A7DD" w14:textId="1047B137" w:rsidR="001D0B99" w:rsidRDefault="00AA6CB7" w:rsidP="002A3230">
      <w:r w:rsidRPr="0056154D">
        <w:rPr>
          <w:rFonts w:hint="eastAsia"/>
          <w:highlight w:val="green"/>
        </w:rPr>
        <w:t>迭代器</w:t>
      </w:r>
      <w:r w:rsidR="005E172F" w:rsidRPr="0056154D">
        <w:rPr>
          <w:rFonts w:hint="eastAsia"/>
          <w:highlight w:val="green"/>
        </w:rPr>
        <w:t>一定是可迭代的</w:t>
      </w:r>
      <w:r w:rsidR="0079720F" w:rsidRPr="0056154D">
        <w:rPr>
          <w:rFonts w:hint="eastAsia"/>
          <w:highlight w:val="green"/>
        </w:rPr>
        <w:t>,迭代器在去</w:t>
      </w:r>
      <w:r w:rsidR="0056154D" w:rsidRPr="0056154D">
        <w:rPr>
          <w:rFonts w:hint="eastAsia"/>
          <w:highlight w:val="green"/>
        </w:rPr>
        <w:t>拿</w:t>
      </w:r>
      <w:r w:rsidR="0079720F" w:rsidRPr="0056154D">
        <w:rPr>
          <w:rFonts w:hint="eastAsia"/>
          <w:highlight w:val="green"/>
        </w:rPr>
        <w:t>他的迭代器是它本身</w:t>
      </w:r>
      <w:r w:rsidRPr="0056154D">
        <w:rPr>
          <w:rFonts w:hint="eastAsia"/>
          <w:highlight w:val="green"/>
        </w:rPr>
        <w:t>，有_</w:t>
      </w:r>
      <w:r w:rsidRPr="0056154D">
        <w:rPr>
          <w:highlight w:val="green"/>
        </w:rPr>
        <w:t>_next__</w:t>
      </w:r>
      <w:r w:rsidRPr="0056154D">
        <w:rPr>
          <w:rFonts w:hint="eastAsia"/>
          <w:highlight w:val="green"/>
        </w:rPr>
        <w:t>不一定是迭代器但没有_</w:t>
      </w:r>
      <w:r w:rsidRPr="0056154D">
        <w:rPr>
          <w:highlight w:val="green"/>
        </w:rPr>
        <w:t>_next__</w:t>
      </w:r>
      <w:r w:rsidRPr="0056154D">
        <w:rPr>
          <w:rFonts w:hint="eastAsia"/>
          <w:highlight w:val="green"/>
        </w:rPr>
        <w:t>一定不是迭代器</w:t>
      </w:r>
      <w:commentRangeEnd w:id="20"/>
      <w:r w:rsidR="006274A1">
        <w:rPr>
          <w:rStyle w:val="a6"/>
        </w:rPr>
        <w:commentReference w:id="20"/>
      </w:r>
    </w:p>
    <w:p w14:paraId="035E1CA5" w14:textId="06462F2D" w:rsidR="00A32C6D" w:rsidRPr="00507EA3" w:rsidRDefault="00507EA3" w:rsidP="00507EA3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507EA3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迭代器的优点</w:t>
      </w:r>
    </w:p>
    <w:p w14:paraId="4D8C7ED4" w14:textId="591DD163" w:rsidR="00507EA3" w:rsidRDefault="00507EA3" w:rsidP="00507EA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节省内存</w:t>
      </w:r>
    </w:p>
    <w:p w14:paraId="67F6B2E8" w14:textId="68520BEF" w:rsidR="00507EA3" w:rsidRDefault="00507EA3" w:rsidP="00507EA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惰性机制</w:t>
      </w:r>
    </w:p>
    <w:p w14:paraId="2EA0C58A" w14:textId="0925E598" w:rsidR="00507EA3" w:rsidRDefault="00507EA3" w:rsidP="00507EA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不能反复只能向下执行</w:t>
      </w:r>
    </w:p>
    <w:p w14:paraId="08B5B815" w14:textId="3F6C9555" w:rsidR="00A32C6D" w:rsidRPr="00EA2CF7" w:rsidRDefault="009F0CBD" w:rsidP="00EA2CF7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EA2CF7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="00EA2CF7" w:rsidRPr="00EA2CF7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13-</w:t>
      </w:r>
      <w:r w:rsidR="00EA2CF7" w:rsidRPr="00EA2CF7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01</w:t>
      </w:r>
    </w:p>
    <w:p w14:paraId="43A9A523" w14:textId="2BCDB9DB" w:rsidR="00EA2CF7" w:rsidRPr="00EA2CF7" w:rsidRDefault="00EA2CF7" w:rsidP="00EA2CF7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EA2CF7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内容回顾</w:t>
      </w:r>
    </w:p>
    <w:p w14:paraId="1201254F" w14:textId="20070276" w:rsidR="00A32C6D" w:rsidRDefault="00EA2CF7" w:rsidP="00EA2CF7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EA2CF7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EA2CF7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13-02(</w:t>
      </w:r>
      <w:r w:rsidRPr="00EA2CF7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生成器函数</w:t>
      </w:r>
      <w:r w:rsidRPr="00EA2CF7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47F62F00" w14:textId="632BDCDA" w:rsidR="00EA2CF7" w:rsidRPr="00EA2CF7" w:rsidRDefault="00EA2CF7" w:rsidP="00EA2CF7">
      <w:pPr>
        <w:widowControl/>
        <w:spacing w:before="100" w:beforeAutospacing="1" w:after="100" w:afterAutospacing="1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EA2CF7">
        <w:rPr>
          <w:rFonts w:ascii="Helvetica" w:eastAsia="宋体" w:hAnsi="Helvetica" w:cs="Helvetica" w:hint="eastAsia"/>
          <w:b/>
          <w:bCs/>
          <w:color w:val="333333"/>
          <w:kern w:val="0"/>
          <w:sz w:val="36"/>
          <w:szCs w:val="36"/>
        </w:rPr>
        <w:t>生成器和生成器函数</w:t>
      </w:r>
    </w:p>
    <w:p w14:paraId="24C479F4" w14:textId="3B9499EF" w:rsidR="00EA2CF7" w:rsidRDefault="00EA2CF7" w:rsidP="00EA2CF7">
      <w:r w:rsidRPr="00E92EED">
        <w:rPr>
          <w:rFonts w:hint="eastAsia"/>
          <w:highlight w:val="cyan"/>
        </w:rPr>
        <w:t>生成器的本质是迭代器</w:t>
      </w:r>
    </w:p>
    <w:p w14:paraId="4EE229EF" w14:textId="6DAE90F4" w:rsidR="00EA2CF7" w:rsidRPr="00CA1286" w:rsidRDefault="00EA2CF7" w:rsidP="00CA1286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CA1286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生成器的三种生成方法</w:t>
      </w:r>
    </w:p>
    <w:p w14:paraId="5CFBCAAA" w14:textId="7F03B525" w:rsidR="00EA2CF7" w:rsidRPr="00CA1286" w:rsidRDefault="00EA2CF7" w:rsidP="00CA1286">
      <w:pPr>
        <w:pStyle w:val="5"/>
      </w:pPr>
      <w:r w:rsidRPr="00CA1286">
        <w:rPr>
          <w:rFonts w:hint="eastAsia"/>
        </w:rPr>
        <w:lastRenderedPageBreak/>
        <w:t>通过生成器函数</w:t>
      </w:r>
    </w:p>
    <w:p w14:paraId="51FE3368" w14:textId="195E79B9" w:rsidR="00EA2CF7" w:rsidRDefault="00CA1286" w:rsidP="002A3230">
      <w:r>
        <w:rPr>
          <w:noProof/>
        </w:rPr>
        <w:drawing>
          <wp:inline distT="0" distB="0" distL="0" distR="0" wp14:anchorId="58706833" wp14:editId="416AA8AC">
            <wp:extent cx="5274310" cy="15500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513D" w14:textId="56882F94" w:rsidR="00A32C6D" w:rsidRDefault="008C3375" w:rsidP="002A3230">
      <w:r>
        <w:rPr>
          <w:noProof/>
        </w:rPr>
        <w:drawing>
          <wp:inline distT="0" distB="0" distL="0" distR="0" wp14:anchorId="07B95C5D" wp14:editId="22D4BDF5">
            <wp:extent cx="5274310" cy="21316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16DC" w14:textId="2D8DCF1B" w:rsidR="008C3375" w:rsidRPr="008C3375" w:rsidRDefault="008C3375" w:rsidP="002A3230">
      <w:pPr>
        <w:rPr>
          <w:highlight w:val="yellow"/>
        </w:rPr>
      </w:pPr>
      <w:r w:rsidRPr="008C3375">
        <w:rPr>
          <w:rFonts w:hint="eastAsia"/>
          <w:highlight w:val="yellow"/>
        </w:rPr>
        <w:t>return和yeild的区别：</w:t>
      </w:r>
    </w:p>
    <w:p w14:paraId="344F05EB" w14:textId="40CA8751" w:rsidR="008C3375" w:rsidRPr="008C3375" w:rsidRDefault="008C3375" w:rsidP="002A3230">
      <w:pPr>
        <w:rPr>
          <w:highlight w:val="yellow"/>
        </w:rPr>
      </w:pPr>
      <w:r w:rsidRPr="008C3375">
        <w:rPr>
          <w:rFonts w:hint="eastAsia"/>
          <w:highlight w:val="yellow"/>
        </w:rPr>
        <w:t>return</w:t>
      </w:r>
      <w:r w:rsidRPr="008C3375">
        <w:rPr>
          <w:highlight w:val="yellow"/>
        </w:rPr>
        <w:t xml:space="preserve"> </w:t>
      </w:r>
      <w:r w:rsidRPr="008C3375">
        <w:rPr>
          <w:rFonts w:hint="eastAsia"/>
          <w:highlight w:val="yellow"/>
        </w:rPr>
        <w:t>直接返回结果，结束函数的调用</w:t>
      </w:r>
    </w:p>
    <w:p w14:paraId="34B5FDC7" w14:textId="48C2B3C0" w:rsidR="008C3375" w:rsidRDefault="008C3375" w:rsidP="002A3230">
      <w:pPr>
        <w:rPr>
          <w:highlight w:val="yellow"/>
        </w:rPr>
      </w:pPr>
      <w:r w:rsidRPr="008C3375">
        <w:rPr>
          <w:rFonts w:hint="eastAsia"/>
          <w:highlight w:val="yellow"/>
        </w:rPr>
        <w:t>yield</w:t>
      </w:r>
      <w:r w:rsidRPr="008C3375">
        <w:rPr>
          <w:highlight w:val="yellow"/>
        </w:rPr>
        <w:t xml:space="preserve"> </w:t>
      </w:r>
      <w:r w:rsidRPr="008C3375">
        <w:rPr>
          <w:rFonts w:hint="eastAsia"/>
          <w:highlight w:val="yellow"/>
        </w:rPr>
        <w:t>返回结果，可以让函数分段执行</w:t>
      </w:r>
      <w:r>
        <w:rPr>
          <w:rFonts w:hint="eastAsia"/>
          <w:highlight w:val="yellow"/>
        </w:rPr>
        <w:t>（</w:t>
      </w:r>
      <w:r w:rsidRPr="008C3375">
        <w:rPr>
          <w:rFonts w:hint="eastAsia"/>
          <w:highlight w:val="magenta"/>
        </w:rPr>
        <w:t>最后一个yield之后如果在进行_</w:t>
      </w:r>
      <w:r w:rsidRPr="008C3375">
        <w:rPr>
          <w:highlight w:val="magenta"/>
        </w:rPr>
        <w:t>_next__</w:t>
      </w:r>
      <w:r w:rsidRPr="008C3375">
        <w:rPr>
          <w:rFonts w:hint="eastAsia"/>
          <w:highlight w:val="magenta"/>
        </w:rPr>
        <w:t>会报错</w:t>
      </w:r>
      <w:r>
        <w:rPr>
          <w:rFonts w:hint="eastAsia"/>
          <w:highlight w:val="yellow"/>
        </w:rPr>
        <w:t>）</w:t>
      </w:r>
    </w:p>
    <w:p w14:paraId="3C1DA658" w14:textId="49090D04" w:rsidR="003A3937" w:rsidRDefault="003A3937" w:rsidP="003A3937">
      <w:pPr>
        <w:pStyle w:val="5"/>
      </w:pPr>
      <w:r>
        <w:rPr>
          <w:rFonts w:hint="eastAsia"/>
        </w:rPr>
        <w:t>通过生成器表达式创建生成器</w:t>
      </w:r>
    </w:p>
    <w:p w14:paraId="7B453954" w14:textId="25D14E51" w:rsidR="008A2B74" w:rsidRPr="008A2B74" w:rsidRDefault="008A2B74" w:rsidP="008A2B74">
      <w:r>
        <w:rPr>
          <w:rFonts w:hint="eastAsia"/>
        </w:rPr>
        <w:t>（结果 for</w:t>
      </w:r>
      <w:r>
        <w:t xml:space="preserve"> </w:t>
      </w:r>
      <w:r>
        <w:rPr>
          <w:rFonts w:hint="eastAsia"/>
        </w:rPr>
        <w:t>变量 in</w:t>
      </w:r>
      <w:r>
        <w:t xml:space="preserve"> </w:t>
      </w:r>
      <w:r>
        <w:rPr>
          <w:rFonts w:hint="eastAsia"/>
        </w:rPr>
        <w:t>可迭代对象 if</w:t>
      </w:r>
      <w:r>
        <w:t xml:space="preserve"> </w:t>
      </w:r>
      <w:r>
        <w:rPr>
          <w:rFonts w:hint="eastAsia"/>
        </w:rPr>
        <w:t>筛选）</w:t>
      </w:r>
    </w:p>
    <w:p w14:paraId="37AF8197" w14:textId="630B5CA3" w:rsidR="00042051" w:rsidRPr="00042051" w:rsidRDefault="00042051" w:rsidP="00042051">
      <w:r>
        <w:rPr>
          <w:noProof/>
        </w:rPr>
        <w:drawing>
          <wp:inline distT="0" distB="0" distL="0" distR="0" wp14:anchorId="45EDD0CD" wp14:editId="5A9C1C9E">
            <wp:extent cx="5274310" cy="5410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ECC5" w14:textId="5AAC124F" w:rsidR="003A3937" w:rsidRDefault="003A3937" w:rsidP="003A3937">
      <w:pPr>
        <w:pStyle w:val="5"/>
      </w:pPr>
      <w:r>
        <w:rPr>
          <w:rFonts w:hint="eastAsia"/>
        </w:rPr>
        <w:t>通过数据转换</w:t>
      </w:r>
    </w:p>
    <w:p w14:paraId="0B6CCD3F" w14:textId="2AC6854B" w:rsidR="008C3375" w:rsidRPr="00E24A3E" w:rsidRDefault="00E24A3E" w:rsidP="00E24A3E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E24A3E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E24A3E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13-03(46)(send</w:t>
      </w:r>
      <w:r w:rsidRPr="00E24A3E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和推倒式</w:t>
      </w:r>
      <w:r w:rsidRPr="00E24A3E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78F37996" w14:textId="1D8F223D" w:rsidR="008C3375" w:rsidRDefault="00E24A3E" w:rsidP="002A3230">
      <w:r>
        <w:rPr>
          <w:noProof/>
        </w:rPr>
        <w:lastRenderedPageBreak/>
        <w:drawing>
          <wp:inline distT="0" distB="0" distL="0" distR="0" wp14:anchorId="17212F8A" wp14:editId="71B1BB4F">
            <wp:extent cx="5274310" cy="27609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4EB2" w14:textId="42C47C80" w:rsidR="008C3375" w:rsidRPr="00E24A3E" w:rsidRDefault="00E24A3E" w:rsidP="002A3230">
      <w:pPr>
        <w:rPr>
          <w:highlight w:val="magenta"/>
        </w:rPr>
      </w:pPr>
      <w:r w:rsidRPr="00E24A3E">
        <w:rPr>
          <w:rFonts w:hint="eastAsia"/>
          <w:highlight w:val="magenta"/>
        </w:rPr>
        <w:t>_</w:t>
      </w:r>
      <w:r w:rsidRPr="00E24A3E">
        <w:rPr>
          <w:highlight w:val="magenta"/>
        </w:rPr>
        <w:t>_next__</w:t>
      </w:r>
      <w:r w:rsidRPr="00E24A3E">
        <w:rPr>
          <w:rFonts w:hint="eastAsia"/>
          <w:highlight w:val="magenta"/>
        </w:rPr>
        <w:t>(</w:t>
      </w:r>
      <w:r w:rsidRPr="00E24A3E">
        <w:rPr>
          <w:highlight w:val="magenta"/>
        </w:rPr>
        <w:t>)</w:t>
      </w:r>
      <w:r w:rsidRPr="00E24A3E">
        <w:rPr>
          <w:rFonts w:hint="eastAsia"/>
          <w:highlight w:val="magenta"/>
        </w:rPr>
        <w:t>可以让生成器向下执行一次</w:t>
      </w:r>
    </w:p>
    <w:p w14:paraId="06E91D8F" w14:textId="2308611A" w:rsidR="00E24A3E" w:rsidRDefault="00E24A3E" w:rsidP="002A3230">
      <w:r w:rsidRPr="00E24A3E">
        <w:rPr>
          <w:rFonts w:hint="eastAsia"/>
          <w:highlight w:val="magenta"/>
        </w:rPr>
        <w:t>send</w:t>
      </w:r>
      <w:r w:rsidRPr="00E24A3E">
        <w:rPr>
          <w:highlight w:val="magenta"/>
        </w:rPr>
        <w:t>()</w:t>
      </w:r>
      <w:r w:rsidRPr="00E24A3E">
        <w:rPr>
          <w:rFonts w:hint="eastAsia"/>
          <w:highlight w:val="magenta"/>
        </w:rPr>
        <w:t>也可以让生成器向下执行一次，</w:t>
      </w:r>
      <w:r w:rsidRPr="00E24A3E">
        <w:rPr>
          <w:rFonts w:hint="eastAsia"/>
          <w:highlight w:val="cyan"/>
        </w:rPr>
        <w:t>给上一个yield传一个值</w:t>
      </w:r>
      <w:r w:rsidRPr="00E24A3E">
        <w:rPr>
          <w:rFonts w:hint="eastAsia"/>
          <w:highlight w:val="magenta"/>
        </w:rPr>
        <w:t>，第一个不用send</w:t>
      </w:r>
      <w:r w:rsidRPr="00E24A3E">
        <w:rPr>
          <w:highlight w:val="magenta"/>
        </w:rPr>
        <w:t>()</w:t>
      </w:r>
      <w:r w:rsidRPr="00E24A3E">
        <w:rPr>
          <w:rFonts w:hint="eastAsia"/>
          <w:highlight w:val="magenta"/>
        </w:rPr>
        <w:t>，最后一个也不用s</w:t>
      </w:r>
      <w:r w:rsidRPr="00E24A3E">
        <w:rPr>
          <w:highlight w:val="magenta"/>
        </w:rPr>
        <w:t>end</w:t>
      </w:r>
      <w:r w:rsidRPr="00E24A3E">
        <w:rPr>
          <w:rFonts w:hint="eastAsia"/>
          <w:highlight w:val="magenta"/>
        </w:rPr>
        <w:t>（）</w:t>
      </w:r>
    </w:p>
    <w:p w14:paraId="76395C0C" w14:textId="76CF8C02" w:rsidR="008C3375" w:rsidRPr="00FB6863" w:rsidRDefault="00FB6863" w:rsidP="00FB6863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FB6863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生成器里的东西转换成列表</w:t>
      </w:r>
    </w:p>
    <w:p w14:paraId="133B23B0" w14:textId="5B6CFD99" w:rsidR="00FB6863" w:rsidRDefault="003A3937" w:rsidP="002A3230">
      <w:r>
        <w:rPr>
          <w:noProof/>
        </w:rPr>
        <w:drawing>
          <wp:inline distT="0" distB="0" distL="0" distR="0" wp14:anchorId="632B4CE1" wp14:editId="61A393E1">
            <wp:extent cx="5274310" cy="221361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AEC5" w14:textId="3D0BA289" w:rsidR="003A3937" w:rsidRPr="003A3937" w:rsidRDefault="003A3937" w:rsidP="003A3937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3A3937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推倒式</w:t>
      </w:r>
      <w:r w:rsidR="00DC3F0A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（简化输入）</w:t>
      </w:r>
    </w:p>
    <w:p w14:paraId="14C4CD6B" w14:textId="61461F16" w:rsidR="003A3937" w:rsidRDefault="00DC3F0A" w:rsidP="002A3230">
      <w:r w:rsidRPr="00DC3F0A">
        <w:rPr>
          <w:rFonts w:hint="eastAsia"/>
          <w:highlight w:val="cyan"/>
        </w:rPr>
        <w:t>那种类型的推倒</w:t>
      </w:r>
      <w:proofErr w:type="gramStart"/>
      <w:r w:rsidRPr="00DC3F0A">
        <w:rPr>
          <w:rFonts w:hint="eastAsia"/>
          <w:highlight w:val="cyan"/>
        </w:rPr>
        <w:t>式最终</w:t>
      </w:r>
      <w:proofErr w:type="gramEnd"/>
      <w:r w:rsidRPr="00DC3F0A">
        <w:rPr>
          <w:rFonts w:hint="eastAsia"/>
          <w:highlight w:val="cyan"/>
        </w:rPr>
        <w:t>给你的就是那种类型</w:t>
      </w:r>
    </w:p>
    <w:p w14:paraId="5A236755" w14:textId="4A9241EF" w:rsidR="00DC3F0A" w:rsidRDefault="00DC3F0A" w:rsidP="00DC3F0A">
      <w:pPr>
        <w:pStyle w:val="5"/>
      </w:pPr>
      <w:r>
        <w:rPr>
          <w:rFonts w:hint="eastAsia"/>
        </w:rPr>
        <w:t>列表推倒式</w:t>
      </w:r>
    </w:p>
    <w:p w14:paraId="4C49DC4E" w14:textId="299C00B6" w:rsidR="00DC3F0A" w:rsidRDefault="00DC3F0A" w:rsidP="002A3230">
      <w:r w:rsidRPr="00EB5568">
        <w:rPr>
          <w:rFonts w:hint="eastAsia"/>
          <w:highlight w:val="cyan"/>
        </w:rPr>
        <w:t>语法【最总结果变量 for</w:t>
      </w:r>
      <w:r w:rsidRPr="00EB5568">
        <w:rPr>
          <w:highlight w:val="cyan"/>
        </w:rPr>
        <w:t xml:space="preserve">  </w:t>
      </w:r>
      <w:r w:rsidRPr="00EB5568">
        <w:rPr>
          <w:rFonts w:hint="eastAsia"/>
          <w:highlight w:val="cyan"/>
        </w:rPr>
        <w:t>变量in</w:t>
      </w:r>
      <w:r w:rsidRPr="00EB5568">
        <w:rPr>
          <w:highlight w:val="cyan"/>
        </w:rPr>
        <w:t xml:space="preserve"> </w:t>
      </w:r>
      <w:r w:rsidRPr="00EB5568">
        <w:rPr>
          <w:rFonts w:hint="eastAsia"/>
          <w:highlight w:val="cyan"/>
        </w:rPr>
        <w:t>可迭代对象</w:t>
      </w:r>
      <w:r w:rsidR="00EB5568" w:rsidRPr="00EB5568">
        <w:rPr>
          <w:rFonts w:hint="eastAsia"/>
          <w:highlight w:val="cyan"/>
        </w:rPr>
        <w:t xml:space="preserve"> if</w:t>
      </w:r>
      <w:r w:rsidR="00EB5568" w:rsidRPr="00EB5568">
        <w:rPr>
          <w:highlight w:val="cyan"/>
        </w:rPr>
        <w:t xml:space="preserve"> </w:t>
      </w:r>
      <w:r w:rsidR="00EB5568" w:rsidRPr="00EB5568">
        <w:rPr>
          <w:rFonts w:hint="eastAsia"/>
          <w:highlight w:val="cyan"/>
        </w:rPr>
        <w:t>条件</w:t>
      </w:r>
      <w:r w:rsidRPr="00EB5568">
        <w:rPr>
          <w:rFonts w:hint="eastAsia"/>
          <w:highlight w:val="cyan"/>
        </w:rPr>
        <w:t>】</w:t>
      </w:r>
    </w:p>
    <w:p w14:paraId="6EB4C107" w14:textId="1ACAB71D" w:rsidR="008C3375" w:rsidRDefault="00DC3F0A" w:rsidP="002A3230">
      <w:r>
        <w:rPr>
          <w:noProof/>
        </w:rPr>
        <w:lastRenderedPageBreak/>
        <w:drawing>
          <wp:inline distT="0" distB="0" distL="0" distR="0" wp14:anchorId="4B1197AA" wp14:editId="7CF43F01">
            <wp:extent cx="3390476" cy="2057143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A62E" w14:textId="59AD4BA0" w:rsidR="006D1E61" w:rsidRDefault="006D1E61" w:rsidP="006D1E61">
      <w:pPr>
        <w:pStyle w:val="5"/>
      </w:pPr>
      <w:r>
        <w:rPr>
          <w:rFonts w:hint="eastAsia"/>
        </w:rPr>
        <w:t>多层for循环如何转成推导式（直接将for循环连起来写）</w:t>
      </w:r>
    </w:p>
    <w:p w14:paraId="70DB9F60" w14:textId="36A25DD9" w:rsidR="006D1E61" w:rsidRDefault="006D1E61" w:rsidP="002A3230">
      <w:r>
        <w:rPr>
          <w:noProof/>
        </w:rPr>
        <w:drawing>
          <wp:inline distT="0" distB="0" distL="0" distR="0" wp14:anchorId="2DC2090F" wp14:editId="21439C94">
            <wp:extent cx="5274310" cy="11290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1278" w14:textId="6F64D8A4" w:rsidR="00703E4C" w:rsidRPr="00703E4C" w:rsidRDefault="00703E4C" w:rsidP="00703E4C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703E4C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703E4C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13-04(47)(</w:t>
      </w:r>
      <w:r w:rsidRPr="00703E4C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生成式表达式</w:t>
      </w:r>
      <w:r w:rsidRPr="00703E4C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0AD7FBAD" w14:textId="06301F33" w:rsidR="00703E4C" w:rsidRDefault="00703E4C" w:rsidP="002A3230">
      <w:r>
        <w:rPr>
          <w:rFonts w:hint="eastAsia"/>
        </w:rPr>
        <w:t>生成器表达式只要把列表推到式的【】改成（）</w:t>
      </w:r>
    </w:p>
    <w:p w14:paraId="730E49BF" w14:textId="5814FDA8" w:rsidR="00703E4C" w:rsidRDefault="00DC5A22" w:rsidP="002A3230">
      <w:r>
        <w:rPr>
          <w:noProof/>
        </w:rPr>
        <w:drawing>
          <wp:inline distT="0" distB="0" distL="0" distR="0" wp14:anchorId="281CC6BA" wp14:editId="5613FE70">
            <wp:extent cx="5274310" cy="5410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F03F" w14:textId="7D9DE880" w:rsidR="00DC5A22" w:rsidRDefault="00DC5A22" w:rsidP="002A3230">
      <w:r>
        <w:rPr>
          <w:noProof/>
        </w:rPr>
        <w:drawing>
          <wp:inline distT="0" distB="0" distL="0" distR="0" wp14:anchorId="02481406" wp14:editId="794C4271">
            <wp:extent cx="5274310" cy="12776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75A8" w14:textId="75F56482" w:rsidR="00DC5A22" w:rsidRPr="00DC5A22" w:rsidRDefault="00DC5A22" w:rsidP="002A3230">
      <w:pPr>
        <w:rPr>
          <w:highlight w:val="cyan"/>
        </w:rPr>
      </w:pPr>
      <w:r w:rsidRPr="00DC5A22">
        <w:rPr>
          <w:rFonts w:hint="eastAsia"/>
          <w:highlight w:val="cyan"/>
        </w:rPr>
        <w:t>生成器表达式和列表推导式的区别：</w:t>
      </w:r>
    </w:p>
    <w:p w14:paraId="621DCC48" w14:textId="38F29BDA" w:rsidR="00DC5A22" w:rsidRPr="00DC5A22" w:rsidRDefault="00DC5A22" w:rsidP="00DC5A22">
      <w:pPr>
        <w:pStyle w:val="a4"/>
        <w:numPr>
          <w:ilvl w:val="0"/>
          <w:numId w:val="7"/>
        </w:numPr>
        <w:ind w:firstLineChars="0"/>
        <w:rPr>
          <w:highlight w:val="cyan"/>
        </w:rPr>
      </w:pPr>
      <w:r w:rsidRPr="00DC5A22">
        <w:rPr>
          <w:rFonts w:hint="eastAsia"/>
          <w:highlight w:val="cyan"/>
        </w:rPr>
        <w:t>列表推倒</w:t>
      </w:r>
      <w:proofErr w:type="gramStart"/>
      <w:r w:rsidRPr="00DC5A22">
        <w:rPr>
          <w:rFonts w:hint="eastAsia"/>
          <w:highlight w:val="cyan"/>
        </w:rPr>
        <w:t>式比较耗</w:t>
      </w:r>
      <w:proofErr w:type="gramEnd"/>
      <w:r w:rsidRPr="00DC5A22">
        <w:rPr>
          <w:rFonts w:hint="eastAsia"/>
          <w:highlight w:val="cyan"/>
        </w:rPr>
        <w:t>内存，生成器机会不占用内存，使用的时候才分配和使用</w:t>
      </w:r>
    </w:p>
    <w:p w14:paraId="351670D0" w14:textId="5DD33A75" w:rsidR="00DC5A22" w:rsidRPr="00DC5A22" w:rsidRDefault="00DC5A22" w:rsidP="00DC5A22">
      <w:pPr>
        <w:pStyle w:val="a4"/>
        <w:numPr>
          <w:ilvl w:val="0"/>
          <w:numId w:val="7"/>
        </w:numPr>
        <w:ind w:firstLineChars="0"/>
        <w:rPr>
          <w:highlight w:val="cyan"/>
        </w:rPr>
      </w:pPr>
      <w:r w:rsidRPr="00DC5A22">
        <w:rPr>
          <w:rFonts w:hint="eastAsia"/>
          <w:highlight w:val="cyan"/>
        </w:rPr>
        <w:t>得到的值不一样。列表推导</w:t>
      </w:r>
      <w:proofErr w:type="gramStart"/>
      <w:r w:rsidRPr="00DC5A22">
        <w:rPr>
          <w:rFonts w:hint="eastAsia"/>
          <w:highlight w:val="cyan"/>
        </w:rPr>
        <w:t>式得到</w:t>
      </w:r>
      <w:proofErr w:type="gramEnd"/>
      <w:r w:rsidRPr="00DC5A22">
        <w:rPr>
          <w:rFonts w:hint="eastAsia"/>
          <w:highlight w:val="cyan"/>
        </w:rPr>
        <w:t>的是一个列表，生成器表达式获取的是一个生成器</w:t>
      </w:r>
    </w:p>
    <w:p w14:paraId="0B7686DB" w14:textId="3FA00078" w:rsidR="00DC5A22" w:rsidRPr="008F17B2" w:rsidRDefault="00DC5A22" w:rsidP="00DC5A22">
      <w:pPr>
        <w:rPr>
          <w:highlight w:val="magenta"/>
        </w:rPr>
      </w:pPr>
      <w:r w:rsidRPr="008F17B2">
        <w:rPr>
          <w:rFonts w:hint="eastAsia"/>
          <w:highlight w:val="magenta"/>
        </w:rPr>
        <w:t>举个</w:t>
      </w:r>
      <w:proofErr w:type="gramStart"/>
      <w:r w:rsidRPr="008F17B2">
        <w:rPr>
          <w:rFonts w:hint="eastAsia"/>
          <w:highlight w:val="magenta"/>
        </w:rPr>
        <w:t>列子</w:t>
      </w:r>
      <w:proofErr w:type="gramEnd"/>
      <w:r w:rsidRPr="008F17B2">
        <w:rPr>
          <w:rFonts w:hint="eastAsia"/>
          <w:highlight w:val="magenta"/>
        </w:rPr>
        <w:t>：同样一篮子鸡蛋，列表推导式：直接拿到一篮子鸡蛋，生成器表达式：拿到一个老母鸡，需要鸡蛋就给你</w:t>
      </w:r>
    </w:p>
    <w:p w14:paraId="08AEC419" w14:textId="2262082A" w:rsidR="00DC5A22" w:rsidRDefault="00372038" w:rsidP="00DC5A22">
      <w:r w:rsidRPr="008F17B2">
        <w:rPr>
          <w:rFonts w:hint="eastAsia"/>
          <w:highlight w:val="magenta"/>
        </w:rPr>
        <w:t>生成器是惰性机制：生成器只有在访问的时候才取值，说白了，</w:t>
      </w:r>
      <w:r w:rsidR="009040A1" w:rsidRPr="008F17B2">
        <w:rPr>
          <w:rFonts w:hint="eastAsia"/>
          <w:highlight w:val="magenta"/>
        </w:rPr>
        <w:t>你找他要他才</w:t>
      </w:r>
      <w:r w:rsidR="00DC3C1E" w:rsidRPr="008F17B2">
        <w:rPr>
          <w:rFonts w:hint="eastAsia"/>
          <w:highlight w:val="magenta"/>
        </w:rPr>
        <w:t>给你值，不找他就不会给你值</w:t>
      </w:r>
    </w:p>
    <w:p w14:paraId="25DFE5E9" w14:textId="5B19A7AA" w:rsidR="00DC3C1E" w:rsidRPr="00375121" w:rsidRDefault="00375121" w:rsidP="00375121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375121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lastRenderedPageBreak/>
        <w:t>深坑</w:t>
      </w:r>
    </w:p>
    <w:p w14:paraId="02421036" w14:textId="0D3F775F" w:rsidR="00375121" w:rsidRDefault="00375121" w:rsidP="00DC5A22">
      <w:r>
        <w:rPr>
          <w:noProof/>
        </w:rPr>
        <w:drawing>
          <wp:inline distT="0" distB="0" distL="0" distR="0" wp14:anchorId="56D341C4" wp14:editId="6E25FDE3">
            <wp:extent cx="5274310" cy="19018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F657" w14:textId="13EED419" w:rsidR="00DC5A22" w:rsidRPr="00375121" w:rsidRDefault="00375121" w:rsidP="00375121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375121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375121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13-05(48)(</w:t>
      </w:r>
      <w:r w:rsidRPr="00375121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面试题讲解</w:t>
      </w:r>
      <w:r w:rsidRPr="00375121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)</w:t>
      </w:r>
    </w:p>
    <w:p w14:paraId="4C4B774E" w14:textId="299E0FDD" w:rsidR="00375121" w:rsidRPr="00A14F06" w:rsidRDefault="00375121" w:rsidP="00A14F06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A14F06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字典推倒式</w:t>
      </w:r>
    </w:p>
    <w:p w14:paraId="2FD3613C" w14:textId="67376E37" w:rsidR="00375121" w:rsidRDefault="00375121" w:rsidP="00DC5A22">
      <w:r>
        <w:rPr>
          <w:noProof/>
        </w:rPr>
        <w:drawing>
          <wp:inline distT="0" distB="0" distL="0" distR="0" wp14:anchorId="2871ACD9" wp14:editId="2C00C10C">
            <wp:extent cx="4971429" cy="1657143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2DD0" w14:textId="0EE0D634" w:rsidR="00A14F06" w:rsidRDefault="00A14F06" w:rsidP="00DC5A22">
      <w:r>
        <w:rPr>
          <w:rFonts w:hint="eastAsia"/>
        </w:rPr>
        <w:t>集合推导式：集合推导式自带去重功能</w:t>
      </w:r>
    </w:p>
    <w:p w14:paraId="628645CE" w14:textId="69F11AB3" w:rsidR="00A14F06" w:rsidRDefault="00A14F06" w:rsidP="00DC5A22">
      <w:r>
        <w:rPr>
          <w:rFonts w:hint="eastAsia"/>
        </w:rPr>
        <w:t>总结：推导式有列表推倒式，字典推导式，集合推导式，</w:t>
      </w:r>
      <w:r w:rsidRPr="00A14F06">
        <w:rPr>
          <w:rFonts w:hint="eastAsia"/>
          <w:highlight w:val="yellow"/>
        </w:rPr>
        <w:t>没有元祖推导式（元祖不可变，元祖是小括号，小括号是生成器）</w:t>
      </w:r>
    </w:p>
    <w:p w14:paraId="100E98F8" w14:textId="0A79DE84" w:rsidR="00DC5A22" w:rsidRDefault="00BE29E8" w:rsidP="00BE29E8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BE29E8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深坑</w:t>
      </w:r>
    </w:p>
    <w:p w14:paraId="005A21CF" w14:textId="1EE47422" w:rsidR="00065C24" w:rsidRDefault="00065C24" w:rsidP="00065C24">
      <w:pPr>
        <w:rPr>
          <w:rFonts w:ascii="Helvetica" w:eastAsia="宋体" w:hAnsi="Helvetica" w:cs="Helvetica"/>
          <w:color w:val="333333"/>
          <w:kern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68D939" wp14:editId="56D75BAA">
            <wp:extent cx="5274310" cy="262255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FAFE" w14:textId="43C0E8F5" w:rsidR="00065C24" w:rsidRPr="00065C24" w:rsidRDefault="00065C24" w:rsidP="00065C24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065C24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065C24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14-01(49)</w:t>
      </w:r>
    </w:p>
    <w:p w14:paraId="5AB5C80F" w14:textId="6498E758" w:rsidR="00065C24" w:rsidRPr="00065C24" w:rsidRDefault="00065C24" w:rsidP="00065C24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065C24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内容回顾</w:t>
      </w:r>
    </w:p>
    <w:p w14:paraId="58EFFABA" w14:textId="6EA0C872" w:rsidR="00065C24" w:rsidRPr="00065C24" w:rsidRDefault="00065C24" w:rsidP="00065C24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065C24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065C24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14-02</w:t>
      </w:r>
      <w:r w:rsidR="00AA45B5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,03(</w:t>
      </w:r>
      <w:r w:rsidRPr="00065C24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50)</w:t>
      </w:r>
    </w:p>
    <w:p w14:paraId="5DE8EBBF" w14:textId="49341B97" w:rsidR="00065C24" w:rsidRDefault="00065C24" w:rsidP="005D5333">
      <w:pPr>
        <w:widowControl/>
        <w:spacing w:before="100" w:beforeAutospacing="1" w:after="100" w:afterAutospacing="1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30"/>
          <w:szCs w:val="30"/>
        </w:rPr>
      </w:pPr>
      <w:r w:rsidRPr="005D5333">
        <w:rPr>
          <w:rFonts w:ascii="Helvetica" w:eastAsia="宋体" w:hAnsi="Helvetica" w:cs="Helvetica" w:hint="eastAsia"/>
          <w:b/>
          <w:bCs/>
          <w:color w:val="333333"/>
          <w:kern w:val="0"/>
          <w:sz w:val="30"/>
          <w:szCs w:val="30"/>
        </w:rPr>
        <w:t>内置函数</w:t>
      </w:r>
    </w:p>
    <w:p w14:paraId="7D5C11CB" w14:textId="61D4AA99" w:rsidR="00EB26F2" w:rsidRDefault="00EB26F2" w:rsidP="00DA3555">
      <w:r>
        <w:rPr>
          <w:noProof/>
        </w:rPr>
        <w:lastRenderedPageBreak/>
        <w:drawing>
          <wp:inline distT="0" distB="0" distL="0" distR="0" wp14:anchorId="36A18E24" wp14:editId="6ED6DDC2">
            <wp:extent cx="4904762" cy="4723809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A44" w14:textId="7C49B527" w:rsidR="00065C24" w:rsidRPr="00EB26F2" w:rsidRDefault="00DA3555" w:rsidP="00EB26F2">
      <w:pPr>
        <w:pStyle w:val="5"/>
      </w:pPr>
      <w:r w:rsidRPr="00DA3555">
        <w:rPr>
          <w:rFonts w:hint="eastAsia"/>
        </w:rPr>
        <w:t>作用域相关</w:t>
      </w:r>
    </w:p>
    <w:p w14:paraId="52C8B86A" w14:textId="28350E66" w:rsidR="00EB26F2" w:rsidRDefault="009D1027" w:rsidP="00EB26F2">
      <w:proofErr w:type="gramStart"/>
      <w:r>
        <w:t>G</w:t>
      </w:r>
      <w:r w:rsidR="00EB26F2">
        <w:rPr>
          <w:rFonts w:hint="eastAsia"/>
        </w:rPr>
        <w:t>lo</w:t>
      </w:r>
      <w:r w:rsidR="00EB26F2">
        <w:t>bals</w:t>
      </w:r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</w:p>
    <w:p w14:paraId="7957A73A" w14:textId="7CB63CC0" w:rsidR="00EB26F2" w:rsidRDefault="009D1027" w:rsidP="00EB26F2">
      <w:proofErr w:type="gramStart"/>
      <w:r>
        <w:t>L</w:t>
      </w:r>
      <w:r w:rsidR="00EB26F2">
        <w:t>ocals</w:t>
      </w:r>
      <w:r>
        <w:t>(</w:t>
      </w:r>
      <w:proofErr w:type="gramEnd"/>
      <w:r>
        <w:t>)</w:t>
      </w:r>
    </w:p>
    <w:p w14:paraId="32B74B6A" w14:textId="77777777" w:rsidR="00EB26F2" w:rsidRPr="00EB26F2" w:rsidRDefault="00EB26F2" w:rsidP="00EB26F2">
      <w:pPr>
        <w:pStyle w:val="5"/>
      </w:pPr>
      <w:r w:rsidRPr="00EB26F2">
        <w:rPr>
          <w:rFonts w:hint="eastAsia"/>
        </w:rPr>
        <w:t>迭代器和生成器</w:t>
      </w:r>
    </w:p>
    <w:p w14:paraId="6448AAAE" w14:textId="273F5876" w:rsidR="00EB26F2" w:rsidRDefault="00D20E37" w:rsidP="00EB26F2">
      <w:r>
        <w:t>R</w:t>
      </w:r>
      <w:r w:rsidR="00EB26F2">
        <w:rPr>
          <w:rFonts w:hint="eastAsia"/>
        </w:rPr>
        <w:t>ange</w:t>
      </w:r>
    </w:p>
    <w:p w14:paraId="5AB9EE0A" w14:textId="4BE0B637" w:rsidR="00D20E37" w:rsidRDefault="00D20E37" w:rsidP="00EB26F2">
      <w:r>
        <w:rPr>
          <w:rFonts w:hint="eastAsia"/>
        </w:rPr>
        <w:t>iter=i</w:t>
      </w:r>
      <w:r>
        <w:t>ter(</w:t>
      </w:r>
      <w:r>
        <w:rPr>
          <w:rFonts w:hint="eastAsia"/>
        </w:rPr>
        <w:t>可迭代对象</w:t>
      </w:r>
      <w:r>
        <w:t>)</w:t>
      </w:r>
    </w:p>
    <w:p w14:paraId="494A7AE6" w14:textId="2BECBEE4" w:rsidR="00EB26F2" w:rsidRDefault="00EB26F2" w:rsidP="00EB26F2">
      <w:r>
        <w:rPr>
          <w:rFonts w:hint="eastAsia"/>
        </w:rPr>
        <w:t>tmp</w:t>
      </w:r>
      <w:r>
        <w:t>=</w:t>
      </w:r>
      <w:r>
        <w:rPr>
          <w:rFonts w:hint="eastAsia"/>
        </w:rPr>
        <w:t>n</w:t>
      </w:r>
      <w:r>
        <w:t>ext(</w:t>
      </w:r>
      <w:r>
        <w:rPr>
          <w:rFonts w:hint="eastAsia"/>
        </w:rPr>
        <w:t>迭代器</w:t>
      </w:r>
      <w:r>
        <w:t>)</w:t>
      </w:r>
    </w:p>
    <w:p w14:paraId="34640C2B" w14:textId="21CA2C44" w:rsidR="00EB26F2" w:rsidRDefault="00EB26F2" w:rsidP="00EB26F2">
      <w:r>
        <w:rPr>
          <w:noProof/>
        </w:rPr>
        <w:drawing>
          <wp:inline distT="0" distB="0" distL="0" distR="0" wp14:anchorId="6410F8D5" wp14:editId="7A26E2D6">
            <wp:extent cx="3457143" cy="857143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7607" w14:textId="59EFAE42" w:rsidR="00EB26F2" w:rsidRDefault="00901CE4" w:rsidP="00901CE4">
      <w:pPr>
        <w:pStyle w:val="5"/>
      </w:pPr>
      <w:r>
        <w:rPr>
          <w:rFonts w:hint="eastAsia"/>
        </w:rPr>
        <w:lastRenderedPageBreak/>
        <w:t>其它</w:t>
      </w:r>
    </w:p>
    <w:p w14:paraId="5AFCF384" w14:textId="4B46A169" w:rsidR="00901CE4" w:rsidRPr="00901CE4" w:rsidRDefault="00901CE4" w:rsidP="00901CE4">
      <w:pPr>
        <w:pStyle w:val="6"/>
      </w:pPr>
      <w:r>
        <w:t>输入输出</w:t>
      </w:r>
    </w:p>
    <w:p w14:paraId="564B781E" w14:textId="55E53961" w:rsidR="00EB26F2" w:rsidRDefault="00EB26F2" w:rsidP="00EB26F2">
      <w:r>
        <w:rPr>
          <w:noProof/>
        </w:rPr>
        <w:drawing>
          <wp:inline distT="0" distB="0" distL="0" distR="0" wp14:anchorId="55D71142" wp14:editId="50F27472">
            <wp:extent cx="5274310" cy="24688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C05C" w14:textId="23521F32" w:rsidR="00EB26F2" w:rsidRDefault="00901CE4" w:rsidP="00901CE4">
      <w:pPr>
        <w:pStyle w:val="6"/>
      </w:pPr>
      <w:r>
        <w:rPr>
          <w:rFonts w:hint="eastAsia"/>
        </w:rPr>
        <w:t>内存相关</w:t>
      </w:r>
    </w:p>
    <w:p w14:paraId="20838D71" w14:textId="2081794E" w:rsidR="00901CE4" w:rsidRDefault="00901CE4" w:rsidP="00EB26F2">
      <w:r>
        <w:rPr>
          <w:rFonts w:hint="eastAsia"/>
        </w:rPr>
        <w:t>hash</w:t>
      </w:r>
      <w:r>
        <w:t xml:space="preserve">  算出存储的位置</w:t>
      </w:r>
      <w:r w:rsidR="00696292">
        <w:rPr>
          <w:rFonts w:hint="eastAsia"/>
        </w:rPr>
        <w:t xml:space="preserve"> </w:t>
      </w:r>
      <w:r w:rsidR="00696292">
        <w:t xml:space="preserve">  dict</w:t>
      </w:r>
      <w:r w:rsidR="0044669D">
        <w:t>(dict</w:t>
      </w:r>
      <w:r w:rsidR="0044669D">
        <w:rPr>
          <w:rFonts w:hint="eastAsia"/>
        </w:rPr>
        <w:t>是字典</w:t>
      </w:r>
      <w:r w:rsidR="0044669D">
        <w:t>)</w:t>
      </w:r>
      <w:r w:rsidR="00696292">
        <w:t>查找效率非常高，hash表，用空间换的时间，比较耗费内存，数字的hash值就是它本身hash(12)=12,列表不可hash因为列表是可变的，元祖是可hash的</w:t>
      </w:r>
    </w:p>
    <w:p w14:paraId="42B655EB" w14:textId="0C0EFAD6" w:rsidR="00901CE4" w:rsidRDefault="00901CE4" w:rsidP="00EB26F2">
      <w:r>
        <w:rPr>
          <w:rFonts w:hint="eastAsia"/>
        </w:rPr>
        <w:t>i</w:t>
      </w:r>
      <w:r>
        <w:t>d</w:t>
      </w:r>
    </w:p>
    <w:p w14:paraId="35B99C17" w14:textId="1A86FA7B" w:rsidR="00696292" w:rsidRDefault="00696292" w:rsidP="00696292">
      <w:pPr>
        <w:pStyle w:val="6"/>
      </w:pPr>
      <w:r>
        <w:t>文件相关的</w:t>
      </w:r>
    </w:p>
    <w:p w14:paraId="4743F0B6" w14:textId="3924B3E1" w:rsidR="00696292" w:rsidRDefault="00696292" w:rsidP="00696292">
      <w:pPr>
        <w:pStyle w:val="6"/>
      </w:pPr>
      <w:r>
        <w:rPr>
          <w:rFonts w:hint="eastAsia"/>
        </w:rPr>
        <w:t>模块相关的</w:t>
      </w:r>
    </w:p>
    <w:p w14:paraId="50158745" w14:textId="17359EDA" w:rsidR="00696292" w:rsidRDefault="00696292" w:rsidP="00EB26F2">
      <w:r>
        <w:rPr>
          <w:noProof/>
        </w:rPr>
        <w:drawing>
          <wp:inline distT="0" distB="0" distL="0" distR="0" wp14:anchorId="03C99D9A" wp14:editId="68AFDE0E">
            <wp:extent cx="3552381" cy="10761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D41A" w14:textId="77D22965" w:rsidR="00917349" w:rsidRDefault="00917349" w:rsidP="00917349">
      <w:pPr>
        <w:pStyle w:val="6"/>
      </w:pPr>
      <w:r>
        <w:t>帮助</w:t>
      </w:r>
    </w:p>
    <w:p w14:paraId="548AFCBA" w14:textId="713754F7" w:rsidR="00917349" w:rsidRDefault="00917349" w:rsidP="00EB26F2">
      <w:r>
        <w:rPr>
          <w:rFonts w:hint="eastAsia"/>
        </w:rPr>
        <w:t>help</w:t>
      </w:r>
      <w:r>
        <w:t>(对象</w:t>
      </w:r>
      <w:r>
        <w:rPr>
          <w:rFonts w:hint="eastAsia"/>
        </w:rPr>
        <w:t>)</w:t>
      </w:r>
      <w:r>
        <w:t>查看对象的全部内容</w:t>
      </w:r>
      <w:r>
        <w:rPr>
          <w:rFonts w:hint="eastAsia"/>
        </w:rPr>
        <w:t xml:space="preserve"> </w:t>
      </w:r>
      <w:r>
        <w:t xml:space="preserve">  </w:t>
      </w:r>
      <w:r w:rsidRPr="00917349">
        <w:rPr>
          <w:highlight w:val="magenta"/>
        </w:rPr>
        <w:t>倾向于用ctrl点进去</w:t>
      </w:r>
      <w:r w:rsidR="0044669D">
        <w:rPr>
          <w:rFonts w:hint="eastAsia"/>
          <w:highlight w:val="magenta"/>
        </w:rPr>
        <w:t>help</w:t>
      </w:r>
      <w:r w:rsidR="0044669D">
        <w:t>(print)</w:t>
      </w:r>
    </w:p>
    <w:p w14:paraId="52FE4ED5" w14:textId="1EB4698F" w:rsidR="00917349" w:rsidRDefault="00917349" w:rsidP="00EB26F2">
      <w:r>
        <w:rPr>
          <w:rFonts w:hint="eastAsia"/>
        </w:rPr>
        <w:t>dir</w:t>
      </w:r>
      <w:r>
        <w:t>()查看内置属性</w:t>
      </w:r>
      <w:r w:rsidR="0044669D">
        <w:rPr>
          <w:rFonts w:hint="eastAsia"/>
        </w:rPr>
        <w:t xml:space="preserve">  </w:t>
      </w:r>
      <w:r w:rsidR="0044669D" w:rsidRPr="0044669D">
        <w:rPr>
          <w:rFonts w:hint="eastAsia"/>
          <w:highlight w:val="yellow"/>
        </w:rPr>
        <w:t>dir(</w:t>
      </w:r>
      <w:r w:rsidR="0044669D" w:rsidRPr="0044669D">
        <w:rPr>
          <w:highlight w:val="yellow"/>
        </w:rPr>
        <w:t>[]</w:t>
      </w:r>
      <w:r w:rsidR="0044669D" w:rsidRPr="0044669D">
        <w:rPr>
          <w:rFonts w:hint="eastAsia"/>
          <w:highlight w:val="yellow"/>
        </w:rPr>
        <w:t>)查看列表有哪些方法</w:t>
      </w:r>
    </w:p>
    <w:p w14:paraId="18496C29" w14:textId="6BEC2037" w:rsidR="00917349" w:rsidRDefault="00917349" w:rsidP="00917349">
      <w:pPr>
        <w:pStyle w:val="6"/>
      </w:pPr>
      <w:r>
        <w:lastRenderedPageBreak/>
        <w:t>调用相关</w:t>
      </w:r>
    </w:p>
    <w:p w14:paraId="5C9CD5DD" w14:textId="643C6A7F" w:rsidR="00917349" w:rsidRDefault="00917349" w:rsidP="00EB26F2">
      <w:r>
        <w:rPr>
          <w:rFonts w:hint="eastAsia"/>
        </w:rPr>
        <w:t>callable</w:t>
      </w:r>
      <w:r w:rsidR="00AA45B5">
        <w:rPr>
          <w:rFonts w:hint="eastAsia"/>
        </w:rPr>
        <w:t xml:space="preserve">（给的参数是否可以被调用）（调用就是 </w:t>
      </w:r>
      <w:r w:rsidR="00AA45B5">
        <w:t xml:space="preserve"> </w:t>
      </w:r>
      <w:r w:rsidR="00AA45B5">
        <w:rPr>
          <w:rFonts w:hint="eastAsia"/>
        </w:rPr>
        <w:t>名</w:t>
      </w:r>
      <w:r w:rsidR="00451F5A">
        <w:rPr>
          <w:rFonts w:hint="eastAsia"/>
        </w:rPr>
        <w:t>（）</w:t>
      </w:r>
      <w:r w:rsidR="00AA45B5">
        <w:rPr>
          <w:rFonts w:hint="eastAsia"/>
        </w:rPr>
        <w:t>）</w:t>
      </w:r>
    </w:p>
    <w:p w14:paraId="04B6CEB0" w14:textId="7CCE6CE4" w:rsidR="00AA45B5" w:rsidRDefault="00451F5A" w:rsidP="00EB26F2">
      <w:r>
        <w:rPr>
          <w:noProof/>
        </w:rPr>
        <w:drawing>
          <wp:inline distT="0" distB="0" distL="0" distR="0" wp14:anchorId="7EFEBCE8" wp14:editId="6836D640">
            <wp:extent cx="5274310" cy="1043305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501B" w14:textId="7E4287F9" w:rsidR="00451F5A" w:rsidRDefault="00451F5A" w:rsidP="00EB26F2">
      <w:r w:rsidRPr="00451F5A">
        <w:rPr>
          <w:rFonts w:hint="eastAsia"/>
          <w:highlight w:val="magenta"/>
        </w:rPr>
        <w:t>函数名可以被调用</w:t>
      </w:r>
    </w:p>
    <w:p w14:paraId="33B08C99" w14:textId="1AA29F77" w:rsidR="00AA45B5" w:rsidRDefault="00AA45B5" w:rsidP="00AA45B5">
      <w:pPr>
        <w:pStyle w:val="6"/>
      </w:pPr>
      <w:r>
        <w:rPr>
          <w:rFonts w:hint="eastAsia"/>
        </w:rPr>
        <w:t>字符串</w:t>
      </w:r>
    </w:p>
    <w:p w14:paraId="6BCC6601" w14:textId="41EC106A" w:rsidR="00AA45B5" w:rsidRDefault="00E2207C" w:rsidP="00EB26F2">
      <w:commentRangeStart w:id="21"/>
      <w:r>
        <w:rPr>
          <w:rFonts w:hint="eastAsia"/>
        </w:rPr>
        <w:t>eval可以动态的执行代码，</w:t>
      </w:r>
      <w:r w:rsidRPr="00122729">
        <w:rPr>
          <w:rFonts w:hint="eastAsia"/>
          <w:highlight w:val="yellow"/>
        </w:rPr>
        <w:t>这个代码必须要有返回值</w:t>
      </w:r>
      <w:r>
        <w:rPr>
          <w:rFonts w:hint="eastAsia"/>
        </w:rPr>
        <w:t>，只能执行简单的</w:t>
      </w:r>
    </w:p>
    <w:p w14:paraId="183E8C59" w14:textId="480C2737" w:rsidR="00E2207C" w:rsidRDefault="00E2207C" w:rsidP="00EB26F2">
      <w:r>
        <w:rPr>
          <w:noProof/>
        </w:rPr>
        <w:drawing>
          <wp:inline distT="0" distB="0" distL="0" distR="0" wp14:anchorId="4390B422" wp14:editId="215B5658">
            <wp:extent cx="2057143" cy="647619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1"/>
      <w:r w:rsidR="008935A4">
        <w:rPr>
          <w:rStyle w:val="a6"/>
        </w:rPr>
        <w:commentReference w:id="21"/>
      </w:r>
    </w:p>
    <w:p w14:paraId="15493A21" w14:textId="3D7B8256" w:rsidR="00E2207C" w:rsidRDefault="00E2207C" w:rsidP="00EB26F2">
      <w:r>
        <w:rPr>
          <w:rFonts w:hint="eastAsia"/>
        </w:rPr>
        <w:t>exec（s）执行代码</w:t>
      </w:r>
      <w:proofErr w:type="gramStart"/>
      <w:r w:rsidRPr="003A5678">
        <w:rPr>
          <w:rFonts w:hint="eastAsia"/>
          <w:highlight w:val="yellow"/>
        </w:rPr>
        <w:t>不反</w:t>
      </w:r>
      <w:proofErr w:type="gramEnd"/>
      <w:r w:rsidRPr="003A5678">
        <w:rPr>
          <w:rFonts w:hint="eastAsia"/>
          <w:highlight w:val="yellow"/>
        </w:rPr>
        <w:t>回任何内容</w:t>
      </w:r>
      <w:r>
        <w:rPr>
          <w:rFonts w:hint="eastAsia"/>
        </w:rPr>
        <w:t>，支持复杂的（</w:t>
      </w:r>
      <w:r w:rsidRPr="00E2207C">
        <w:rPr>
          <w:rFonts w:hint="eastAsia"/>
          <w:highlight w:val="magenta"/>
        </w:rPr>
        <w:t>用户向里面敲代码</w:t>
      </w:r>
      <w:r>
        <w:rPr>
          <w:rFonts w:hint="eastAsia"/>
        </w:rPr>
        <w:t>）</w:t>
      </w:r>
    </w:p>
    <w:p w14:paraId="7CF167AE" w14:textId="0670C4D9" w:rsidR="00E2207C" w:rsidRDefault="00E2207C" w:rsidP="00EB26F2">
      <w:r>
        <w:rPr>
          <w:noProof/>
        </w:rPr>
        <w:drawing>
          <wp:inline distT="0" distB="0" distL="0" distR="0" wp14:anchorId="6E8638C9" wp14:editId="2E3D5835">
            <wp:extent cx="2390476" cy="857143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6604" w14:textId="34F5F6DF" w:rsidR="003A5678" w:rsidRDefault="003A5678" w:rsidP="00EB26F2">
      <w:r>
        <w:rPr>
          <w:noProof/>
        </w:rPr>
        <w:drawing>
          <wp:inline distT="0" distB="0" distL="0" distR="0" wp14:anchorId="5B0CA7B8" wp14:editId="0F8B2E77">
            <wp:extent cx="3800000" cy="552381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1AE9" w14:textId="60F5DA0E" w:rsidR="00E2207C" w:rsidRDefault="00E2207C" w:rsidP="00EB26F2">
      <w:r>
        <w:rPr>
          <w:rFonts w:hint="eastAsia"/>
        </w:rPr>
        <w:t>compile</w:t>
      </w:r>
      <w:r w:rsidR="004E609A">
        <w:rPr>
          <w:rFonts w:hint="eastAsia"/>
        </w:rPr>
        <w:t>将一个字符串的代码编译成字节码</w:t>
      </w:r>
    </w:p>
    <w:p w14:paraId="52BB308A" w14:textId="6BED973F" w:rsidR="004E609A" w:rsidRDefault="004E609A" w:rsidP="00EB26F2">
      <w:r>
        <w:rPr>
          <w:noProof/>
        </w:rPr>
        <w:drawing>
          <wp:inline distT="0" distB="0" distL="0" distR="0" wp14:anchorId="746FE216" wp14:editId="03414B00">
            <wp:extent cx="5028571" cy="3142857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38FC" w14:textId="4C6444E7" w:rsidR="004260F5" w:rsidRDefault="004260F5" w:rsidP="00EB26F2">
      <w:r>
        <w:rPr>
          <w:noProof/>
        </w:rPr>
        <w:lastRenderedPageBreak/>
        <w:drawing>
          <wp:inline distT="0" distB="0" distL="0" distR="0" wp14:anchorId="3DB42071" wp14:editId="424D76AD">
            <wp:extent cx="3057143" cy="71428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8DD4" w14:textId="02E7E9DE" w:rsidR="004E609A" w:rsidRDefault="004E609A" w:rsidP="00EB26F2">
      <w:r>
        <w:rPr>
          <w:noProof/>
        </w:rPr>
        <w:drawing>
          <wp:inline distT="0" distB="0" distL="0" distR="0" wp14:anchorId="1603AA9D" wp14:editId="25B50F06">
            <wp:extent cx="2990476" cy="1542857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7AEE" w14:textId="10D3BE10" w:rsidR="00917349" w:rsidRDefault="00917349" w:rsidP="00AA45B5">
      <w:pPr>
        <w:pStyle w:val="5"/>
      </w:pPr>
      <w:r>
        <w:rPr>
          <w:rFonts w:hint="eastAsia"/>
        </w:rPr>
        <w:t>基础数据类型</w:t>
      </w:r>
    </w:p>
    <w:p w14:paraId="262F364B" w14:textId="2D4A066E" w:rsidR="00AA45B5" w:rsidRDefault="00AA45B5" w:rsidP="00AA45B5">
      <w:proofErr w:type="gramStart"/>
      <w:r>
        <w:rPr>
          <w:rFonts w:hint="eastAsia"/>
        </w:rPr>
        <w:t>b</w:t>
      </w:r>
      <w:r>
        <w:t>in(</w:t>
      </w:r>
      <w:proofErr w:type="gramEnd"/>
      <w:r>
        <w:t>)</w:t>
      </w:r>
    </w:p>
    <w:p w14:paraId="0BE58022" w14:textId="16E16F71" w:rsidR="00AA45B5" w:rsidRDefault="00AA45B5" w:rsidP="00AA45B5">
      <w:proofErr w:type="gramStart"/>
      <w:r>
        <w:rPr>
          <w:rFonts w:hint="eastAsia"/>
        </w:rPr>
        <w:t>h</w:t>
      </w:r>
      <w:r>
        <w:t>ex(</w:t>
      </w:r>
      <w:proofErr w:type="gramEnd"/>
      <w:r>
        <w:t>)</w:t>
      </w:r>
    </w:p>
    <w:p w14:paraId="617D11C6" w14:textId="1D36ACA9" w:rsidR="00AA45B5" w:rsidRDefault="00AA45B5" w:rsidP="00AA45B5">
      <w:proofErr w:type="gramStart"/>
      <w:r>
        <w:rPr>
          <w:rFonts w:hint="eastAsia"/>
        </w:rPr>
        <w:t>o</w:t>
      </w:r>
      <w:r>
        <w:t>ct(</w:t>
      </w:r>
      <w:proofErr w:type="gramEnd"/>
      <w:r>
        <w:t>)</w:t>
      </w:r>
    </w:p>
    <w:p w14:paraId="558AA27D" w14:textId="5F451613" w:rsidR="00AA45B5" w:rsidRPr="00AA45B5" w:rsidRDefault="004260F5" w:rsidP="004260F5">
      <w:pPr>
        <w:pStyle w:val="6"/>
      </w:pPr>
      <w:r>
        <w:rPr>
          <w:rFonts w:hint="eastAsia"/>
        </w:rPr>
        <w:t>数学运算</w:t>
      </w:r>
    </w:p>
    <w:p w14:paraId="409CA9A0" w14:textId="5EFE45F2" w:rsidR="00917349" w:rsidRDefault="004260F5" w:rsidP="00EB26F2">
      <w:proofErr w:type="gramStart"/>
      <w:r>
        <w:rPr>
          <w:rFonts w:hint="eastAsia"/>
        </w:rPr>
        <w:t>abs</w:t>
      </w:r>
      <w:r>
        <w:t>(</w:t>
      </w:r>
      <w:proofErr w:type="gramEnd"/>
      <w:r>
        <w:t>)</w:t>
      </w:r>
    </w:p>
    <w:p w14:paraId="5BCE4694" w14:textId="2F4DD4D8" w:rsidR="004260F5" w:rsidRDefault="004260F5" w:rsidP="00EB26F2">
      <w:r>
        <w:rPr>
          <w:rFonts w:hint="eastAsia"/>
        </w:rPr>
        <w:t>d</w:t>
      </w:r>
      <w:r>
        <w:t>ivmod(</w:t>
      </w:r>
      <w:r w:rsidR="0044669D">
        <w:rPr>
          <w:rFonts w:hint="eastAsia"/>
        </w:rPr>
        <w:t>a,b</w:t>
      </w:r>
      <w:r>
        <w:t>)</w:t>
      </w:r>
      <w:r>
        <w:rPr>
          <w:rFonts w:hint="eastAsia"/>
        </w:rPr>
        <w:t>返回元祖（求商和余数）</w:t>
      </w:r>
    </w:p>
    <w:p w14:paraId="76C96088" w14:textId="22302D42" w:rsidR="004260F5" w:rsidRDefault="004260F5" w:rsidP="00EB26F2">
      <w:r>
        <w:rPr>
          <w:rFonts w:hint="eastAsia"/>
        </w:rPr>
        <w:t>round</w:t>
      </w:r>
      <w:r>
        <w:t>()</w:t>
      </w:r>
      <w:r>
        <w:rPr>
          <w:rFonts w:hint="eastAsia"/>
        </w:rPr>
        <w:t>5</w:t>
      </w:r>
      <w:proofErr w:type="gramStart"/>
      <w:r>
        <w:rPr>
          <w:rFonts w:hint="eastAsia"/>
        </w:rPr>
        <w:t>舍六入</w:t>
      </w:r>
      <w:proofErr w:type="gramEnd"/>
    </w:p>
    <w:p w14:paraId="2D45062F" w14:textId="1C60F75E" w:rsidR="004260F5" w:rsidRDefault="004260F5" w:rsidP="00EB26F2">
      <w:r>
        <w:rPr>
          <w:rFonts w:hint="eastAsia"/>
        </w:rPr>
        <w:t>pow</w:t>
      </w:r>
      <w:r>
        <w:t>(</w:t>
      </w:r>
      <w:proofErr w:type="gramStart"/>
      <w:r>
        <w:t>x,y</w:t>
      </w:r>
      <w:proofErr w:type="gramEnd"/>
      <w:r>
        <w:t>)</w:t>
      </w:r>
    </w:p>
    <w:p w14:paraId="4EFEA30B" w14:textId="4878BA94" w:rsidR="004260F5" w:rsidRDefault="004260F5" w:rsidP="00EB26F2">
      <w:proofErr w:type="gramStart"/>
      <w:r>
        <w:rPr>
          <w:rFonts w:hint="eastAsia"/>
        </w:rPr>
        <w:t>s</w:t>
      </w:r>
      <w:r>
        <w:t>um(</w:t>
      </w:r>
      <w:proofErr w:type="gramEnd"/>
      <w:r>
        <w:t>)</w:t>
      </w:r>
    </w:p>
    <w:p w14:paraId="5A9AAD62" w14:textId="5239DB40" w:rsidR="004260F5" w:rsidRDefault="004260F5" w:rsidP="00EB26F2">
      <w:proofErr w:type="gramStart"/>
      <w:r>
        <w:rPr>
          <w:rFonts w:hint="eastAsia"/>
        </w:rPr>
        <w:t>m</w:t>
      </w:r>
      <w:r>
        <w:t>in(</w:t>
      </w:r>
      <w:proofErr w:type="gramEnd"/>
      <w:r>
        <w:t>)</w:t>
      </w:r>
    </w:p>
    <w:p w14:paraId="109D1765" w14:textId="4168EA45" w:rsidR="004260F5" w:rsidRDefault="004260F5" w:rsidP="00EB26F2">
      <w:proofErr w:type="gramStart"/>
      <w:r>
        <w:rPr>
          <w:rFonts w:hint="eastAsia"/>
        </w:rPr>
        <w:t>m</w:t>
      </w:r>
      <w:r>
        <w:t>ax(</w:t>
      </w:r>
      <w:proofErr w:type="gramEnd"/>
      <w:r>
        <w:t>)</w:t>
      </w:r>
    </w:p>
    <w:p w14:paraId="70F02F28" w14:textId="7802C07C" w:rsidR="004260F5" w:rsidRDefault="007E2ED4" w:rsidP="00EB26F2">
      <w:proofErr w:type="gramStart"/>
      <w:r>
        <w:rPr>
          <w:rFonts w:hint="eastAsia"/>
        </w:rPr>
        <w:t>l</w:t>
      </w:r>
      <w:r>
        <w:t>ist(</w:t>
      </w:r>
      <w:proofErr w:type="gramEnd"/>
      <w:r>
        <w:t>)</w:t>
      </w:r>
    </w:p>
    <w:p w14:paraId="1C9F3BED" w14:textId="61D5B28B" w:rsidR="007E2ED4" w:rsidRDefault="007E2ED4" w:rsidP="00EB26F2">
      <w:r>
        <w:rPr>
          <w:rFonts w:hint="eastAsia"/>
        </w:rPr>
        <w:t>t</w:t>
      </w:r>
      <w:r>
        <w:t>uple()</w:t>
      </w:r>
    </w:p>
    <w:p w14:paraId="18148AF5" w14:textId="464AE881" w:rsidR="007E2ED4" w:rsidRDefault="007E2ED4" w:rsidP="00EB26F2">
      <w:r>
        <w:rPr>
          <w:rFonts w:hint="eastAsia"/>
        </w:rPr>
        <w:t>r</w:t>
      </w:r>
      <w:r>
        <w:t>eversed()</w:t>
      </w:r>
      <w:r>
        <w:rPr>
          <w:rFonts w:hint="eastAsia"/>
        </w:rPr>
        <w:t>将一个序列翻转，返回翻转序列的</w:t>
      </w:r>
      <w:r w:rsidRPr="007E2ED4">
        <w:rPr>
          <w:rFonts w:hint="eastAsia"/>
          <w:highlight w:val="magenta"/>
        </w:rPr>
        <w:t>迭代器（</w:t>
      </w:r>
      <w:r w:rsidR="009C17D8">
        <w:rPr>
          <w:rFonts w:hint="eastAsia"/>
          <w:highlight w:val="magenta"/>
        </w:rPr>
        <w:t>为啥返回的是迭代器，</w:t>
      </w:r>
      <w:r w:rsidRPr="007E2ED4">
        <w:rPr>
          <w:rFonts w:hint="eastAsia"/>
          <w:highlight w:val="magenta"/>
        </w:rPr>
        <w:t>迭代器的通用性，可以方便转换）</w:t>
      </w:r>
      <w:r>
        <w:rPr>
          <w:rFonts w:hint="eastAsia"/>
        </w:rPr>
        <w:t>，不会改变原来的</w:t>
      </w:r>
    </w:p>
    <w:p w14:paraId="51CDEE81" w14:textId="548A3CF1" w:rsidR="007E2ED4" w:rsidRDefault="007E2ED4" w:rsidP="00EB26F2">
      <w:r>
        <w:rPr>
          <w:noProof/>
        </w:rPr>
        <w:drawing>
          <wp:inline distT="0" distB="0" distL="0" distR="0" wp14:anchorId="5650D9CB" wp14:editId="76C01E54">
            <wp:extent cx="2495238" cy="857143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DE97" w14:textId="0A232062" w:rsidR="007E2ED4" w:rsidRDefault="007E2ED4" w:rsidP="00EB26F2">
      <w:r>
        <w:rPr>
          <w:rFonts w:hint="eastAsia"/>
        </w:rPr>
        <w:t>s</w:t>
      </w:r>
      <w:r>
        <w:t>lice</w:t>
      </w:r>
      <w:r>
        <w:rPr>
          <w:rFonts w:hint="eastAsia"/>
        </w:rPr>
        <w:t>(</w:t>
      </w:r>
      <w:proofErr w:type="gramStart"/>
      <w:r>
        <w:t>start,end</w:t>
      </w:r>
      <w:proofErr w:type="gramEnd"/>
      <w:r>
        <w:t>,step)</w:t>
      </w:r>
    </w:p>
    <w:p w14:paraId="68C157E0" w14:textId="249C5AD8" w:rsidR="00917349" w:rsidRDefault="007E2ED4" w:rsidP="00EB26F2">
      <w:r>
        <w:rPr>
          <w:noProof/>
        </w:rPr>
        <w:drawing>
          <wp:inline distT="0" distB="0" distL="0" distR="0" wp14:anchorId="1D55C3A6" wp14:editId="7E3F6D1A">
            <wp:extent cx="5057143" cy="819048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000" w14:textId="37E72D03" w:rsidR="00917349" w:rsidRPr="00E61DA2" w:rsidRDefault="00E61DA2" w:rsidP="00E61DA2">
      <w:pPr>
        <w:pStyle w:val="5"/>
      </w:pPr>
      <w:r w:rsidRPr="00E61DA2">
        <w:rPr>
          <w:rFonts w:hint="eastAsia"/>
        </w:rPr>
        <w:lastRenderedPageBreak/>
        <w:t>字符串</w:t>
      </w:r>
    </w:p>
    <w:p w14:paraId="5040EA40" w14:textId="4173E702" w:rsidR="00917349" w:rsidRDefault="00E61DA2" w:rsidP="00E61DA2">
      <w:pPr>
        <w:pStyle w:val="6"/>
      </w:pPr>
      <w:r>
        <w:rPr>
          <w:rFonts w:hint="eastAsia"/>
        </w:rPr>
        <w:t>str</w:t>
      </w:r>
    </w:p>
    <w:p w14:paraId="16720B93" w14:textId="20CAD0DC" w:rsidR="00E61DA2" w:rsidRDefault="00E61DA2" w:rsidP="00E61DA2">
      <w:pPr>
        <w:pStyle w:val="6"/>
      </w:pPr>
      <w:r>
        <w:rPr>
          <w:rFonts w:hint="eastAsia"/>
        </w:rPr>
        <w:t>f</w:t>
      </w:r>
      <w:r>
        <w:t>ormat</w:t>
      </w:r>
    </w:p>
    <w:p w14:paraId="1FBB5CD1" w14:textId="0F0ADBD9" w:rsidR="003A5678" w:rsidRPr="003A5678" w:rsidRDefault="003A5678" w:rsidP="003A5678">
      <w:r>
        <w:rPr>
          <w:noProof/>
        </w:rPr>
        <w:drawing>
          <wp:inline distT="0" distB="0" distL="0" distR="0" wp14:anchorId="2EA0C6EF" wp14:editId="68FC9404">
            <wp:extent cx="5238095" cy="3714286"/>
            <wp:effectExtent l="0" t="0" r="127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58CA" w14:textId="679AC4EF" w:rsidR="00E61DA2" w:rsidRDefault="00E61DA2" w:rsidP="00E61DA2">
      <w:pPr>
        <w:pStyle w:val="6"/>
      </w:pPr>
      <w:r>
        <w:rPr>
          <w:rFonts w:hint="eastAsia"/>
        </w:rPr>
        <w:t>b</w:t>
      </w:r>
      <w:r>
        <w:t>ytes</w:t>
      </w:r>
    </w:p>
    <w:p w14:paraId="3781FF2F" w14:textId="3171C5E1" w:rsidR="00B56D7A" w:rsidRDefault="00B56D7A" w:rsidP="00B56D7A">
      <w:r>
        <w:rPr>
          <w:rFonts w:hint="eastAsia"/>
        </w:rPr>
        <w:t>将字符串转成字节码</w:t>
      </w:r>
    </w:p>
    <w:p w14:paraId="74C113BD" w14:textId="4F8D7335" w:rsidR="00B56D7A" w:rsidRPr="00B56D7A" w:rsidRDefault="00B56D7A" w:rsidP="00B56D7A">
      <w:r>
        <w:rPr>
          <w:noProof/>
        </w:rPr>
        <w:drawing>
          <wp:inline distT="0" distB="0" distL="0" distR="0" wp14:anchorId="00898CB4" wp14:editId="37E77DB4">
            <wp:extent cx="3095238" cy="52381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838D" w14:textId="46CE3197" w:rsidR="00E61DA2" w:rsidRDefault="00E61DA2" w:rsidP="00E61DA2">
      <w:pPr>
        <w:pStyle w:val="6"/>
      </w:pPr>
      <w:r>
        <w:rPr>
          <w:rFonts w:hint="eastAsia"/>
        </w:rPr>
        <w:t>b</w:t>
      </w:r>
      <w:r>
        <w:t>ytearry</w:t>
      </w:r>
    </w:p>
    <w:p w14:paraId="6F5152EE" w14:textId="6A9D5DDC" w:rsidR="00B56D7A" w:rsidRDefault="00B56D7A" w:rsidP="00B56D7A">
      <w:r>
        <w:rPr>
          <w:rFonts w:hint="eastAsia"/>
        </w:rPr>
        <w:t>深层次的代码中可能用到</w:t>
      </w:r>
    </w:p>
    <w:p w14:paraId="3226AB8C" w14:textId="514C8FFA" w:rsidR="00B56D7A" w:rsidRDefault="00B56D7A" w:rsidP="00B56D7A">
      <w:r>
        <w:rPr>
          <w:rFonts w:hint="eastAsia"/>
        </w:rPr>
        <w:t>正常一个字符用UTF</w:t>
      </w:r>
      <w:r>
        <w:t>-8</w:t>
      </w:r>
      <w:r>
        <w:rPr>
          <w:rFonts w:hint="eastAsia"/>
        </w:rPr>
        <w:t>编码是3个字符</w:t>
      </w:r>
    </w:p>
    <w:p w14:paraId="013C45D6" w14:textId="69823EEE" w:rsidR="00B56D7A" w:rsidRDefault="00DD36D6" w:rsidP="00B56D7A">
      <w:r>
        <w:rPr>
          <w:noProof/>
        </w:rPr>
        <w:drawing>
          <wp:inline distT="0" distB="0" distL="0" distR="0" wp14:anchorId="6C8BD2B4" wp14:editId="4B1F35E1">
            <wp:extent cx="5095238" cy="77142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170A" w14:textId="4712DCFE" w:rsidR="003A5678" w:rsidRPr="00B56D7A" w:rsidRDefault="003A5678" w:rsidP="00B56D7A">
      <w:r>
        <w:rPr>
          <w:rFonts w:hint="eastAsia"/>
        </w:rPr>
        <w:t>因为一个字符是3个，所以改变其中一个你字就不认识了</w:t>
      </w:r>
    </w:p>
    <w:p w14:paraId="7E6F1CE2" w14:textId="77777777" w:rsidR="00E61DA2" w:rsidRDefault="00E61DA2" w:rsidP="00E61DA2">
      <w:pPr>
        <w:pStyle w:val="6"/>
      </w:pPr>
      <w:r w:rsidRPr="00E61DA2">
        <w:rPr>
          <w:rStyle w:val="60"/>
          <w:rFonts w:hint="eastAsia"/>
        </w:rPr>
        <w:lastRenderedPageBreak/>
        <w:t>m</w:t>
      </w:r>
      <w:r w:rsidRPr="00E61DA2">
        <w:rPr>
          <w:rStyle w:val="60"/>
        </w:rPr>
        <w:t>emoryview</w:t>
      </w:r>
      <w:r>
        <w:t xml:space="preserve">  </w:t>
      </w:r>
    </w:p>
    <w:p w14:paraId="6E662E8E" w14:textId="4FFED2F2" w:rsidR="00E61DA2" w:rsidRDefault="00E61DA2" w:rsidP="00EB26F2">
      <w:r>
        <w:rPr>
          <w:rFonts w:hint="eastAsia"/>
        </w:rPr>
        <w:t>内存效果显示</w:t>
      </w:r>
      <w:r w:rsidR="00122729">
        <w:rPr>
          <w:rFonts w:hint="eastAsia"/>
        </w:rPr>
        <w:t>(</w:t>
      </w:r>
      <w:r w:rsidR="00122729" w:rsidRPr="00122729">
        <w:rPr>
          <w:highlight w:val="yellow"/>
        </w:rPr>
        <w:t>TypeError: memoryview: a bytes-like object is required, not 'int'</w:t>
      </w:r>
      <w:r w:rsidR="00122729">
        <w:rPr>
          <w:rFonts w:hint="eastAsia"/>
        </w:rPr>
        <w:t>)</w:t>
      </w:r>
    </w:p>
    <w:p w14:paraId="0453ADCE" w14:textId="39B4E925" w:rsidR="00122729" w:rsidRDefault="00122729" w:rsidP="00EB26F2">
      <w:r>
        <w:rPr>
          <w:noProof/>
        </w:rPr>
        <w:drawing>
          <wp:inline distT="0" distB="0" distL="0" distR="0" wp14:anchorId="7AFDC61E" wp14:editId="74A66741">
            <wp:extent cx="2000000" cy="895238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075B" w14:textId="07B4B9C0" w:rsidR="003A5678" w:rsidRDefault="003A5678" w:rsidP="00EB26F2">
      <w:r>
        <w:rPr>
          <w:noProof/>
        </w:rPr>
        <w:drawing>
          <wp:inline distT="0" distB="0" distL="0" distR="0" wp14:anchorId="3B46A037" wp14:editId="1F7D30EE">
            <wp:extent cx="3504762" cy="809524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9E93" w14:textId="7A8D0787" w:rsidR="00E61DA2" w:rsidRDefault="00E61DA2" w:rsidP="00E61DA2">
      <w:pPr>
        <w:pStyle w:val="6"/>
      </w:pPr>
      <w:r w:rsidRPr="004E0012">
        <w:rPr>
          <w:rFonts w:hint="eastAsia"/>
          <w:highlight w:val="green"/>
        </w:rPr>
        <w:t>o</w:t>
      </w:r>
      <w:r w:rsidRPr="004E0012">
        <w:rPr>
          <w:highlight w:val="green"/>
        </w:rPr>
        <w:t>rd</w:t>
      </w:r>
    </w:p>
    <w:p w14:paraId="0F66C49A" w14:textId="5503BB91" w:rsidR="00E61DA2" w:rsidRDefault="00E61DA2" w:rsidP="00E61DA2">
      <w:r>
        <w:rPr>
          <w:rFonts w:hint="eastAsia"/>
        </w:rPr>
        <w:t>返回字符在码表中的位置</w:t>
      </w:r>
    </w:p>
    <w:p w14:paraId="0B3F95A7" w14:textId="7815847B" w:rsidR="00E61DA2" w:rsidRDefault="00E61DA2" w:rsidP="00E61DA2">
      <w:r>
        <w:rPr>
          <w:rFonts w:hint="eastAsia"/>
        </w:rPr>
        <w:t>根据</w:t>
      </w:r>
      <w:proofErr w:type="gramStart"/>
      <w:r>
        <w:rPr>
          <w:rFonts w:hint="eastAsia"/>
        </w:rPr>
        <w:t>字求码位</w:t>
      </w:r>
      <w:proofErr w:type="gramEnd"/>
    </w:p>
    <w:p w14:paraId="6C886163" w14:textId="6AA2233A" w:rsidR="00B56D7A" w:rsidRDefault="00B56D7A" w:rsidP="00E61DA2">
      <w:r>
        <w:rPr>
          <w:noProof/>
        </w:rPr>
        <w:drawing>
          <wp:inline distT="0" distB="0" distL="0" distR="0" wp14:anchorId="692E552A" wp14:editId="31861815">
            <wp:extent cx="2161905" cy="285714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8423" w14:textId="77A8DF3F" w:rsidR="00E61DA2" w:rsidRDefault="00E61DA2" w:rsidP="00E61DA2">
      <w:pPr>
        <w:pStyle w:val="6"/>
      </w:pPr>
      <w:r w:rsidRPr="004E0012">
        <w:rPr>
          <w:rFonts w:hint="eastAsia"/>
          <w:highlight w:val="green"/>
        </w:rPr>
        <w:t>c</w:t>
      </w:r>
      <w:r w:rsidRPr="004E0012">
        <w:rPr>
          <w:highlight w:val="green"/>
        </w:rPr>
        <w:t>hr</w:t>
      </w:r>
    </w:p>
    <w:p w14:paraId="248966E7" w14:textId="00569FB8" w:rsidR="00E61DA2" w:rsidRDefault="00E61DA2" w:rsidP="00E61DA2">
      <w:r>
        <w:rPr>
          <w:rFonts w:hint="eastAsia"/>
        </w:rPr>
        <w:t>根据</w:t>
      </w:r>
      <w:proofErr w:type="gramStart"/>
      <w:r>
        <w:rPr>
          <w:rFonts w:hint="eastAsia"/>
        </w:rPr>
        <w:t>码位求</w:t>
      </w:r>
      <w:proofErr w:type="gramEnd"/>
      <w:r>
        <w:rPr>
          <w:rFonts w:hint="eastAsia"/>
        </w:rPr>
        <w:t>字符</w:t>
      </w:r>
    </w:p>
    <w:p w14:paraId="163A1144" w14:textId="3504F326" w:rsidR="00B56D7A" w:rsidRPr="00E61DA2" w:rsidRDefault="00B56D7A" w:rsidP="00E61DA2">
      <w:r>
        <w:rPr>
          <w:noProof/>
        </w:rPr>
        <w:drawing>
          <wp:inline distT="0" distB="0" distL="0" distR="0" wp14:anchorId="19F0CC21" wp14:editId="45D3C0DD">
            <wp:extent cx="2228571" cy="295238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46D8" w14:textId="09CEE3FF" w:rsidR="00E61DA2" w:rsidRDefault="00E61DA2" w:rsidP="00E61DA2">
      <w:pPr>
        <w:pStyle w:val="6"/>
      </w:pPr>
      <w:r>
        <w:rPr>
          <w:rFonts w:hint="eastAsia"/>
        </w:rPr>
        <w:t>a</w:t>
      </w:r>
      <w:r>
        <w:t>scii</w:t>
      </w:r>
    </w:p>
    <w:p w14:paraId="610D5C64" w14:textId="06DE4221" w:rsidR="00E61DA2" w:rsidRDefault="00E61DA2" w:rsidP="00E61DA2">
      <w:pPr>
        <w:pStyle w:val="6"/>
      </w:pPr>
      <w:r>
        <w:rPr>
          <w:rFonts w:hint="eastAsia"/>
        </w:rPr>
        <w:t>r</w:t>
      </w:r>
      <w:r>
        <w:t>epr</w:t>
      </w:r>
    </w:p>
    <w:p w14:paraId="4E075BE5" w14:textId="0BEF689D" w:rsidR="00917349" w:rsidRDefault="00E61DA2" w:rsidP="00EB26F2">
      <w:r>
        <w:rPr>
          <w:rFonts w:hint="eastAsia"/>
        </w:rPr>
        <w:t>原样输出,过滤掉转义</w:t>
      </w:r>
      <w:proofErr w:type="gramStart"/>
      <w:r>
        <w:rPr>
          <w:rFonts w:hint="eastAsia"/>
        </w:rPr>
        <w:t>字</w:t>
      </w:r>
      <w:r w:rsidRPr="00E61DA2">
        <w:rPr>
          <w:rFonts w:hint="eastAsia"/>
          <w:highlight w:val="yellow"/>
        </w:rPr>
        <w:t>但是</w:t>
      </w:r>
      <w:proofErr w:type="gramEnd"/>
      <w:r w:rsidRPr="00E61DA2">
        <w:rPr>
          <w:rFonts w:hint="eastAsia"/>
          <w:highlight w:val="yellow"/>
        </w:rPr>
        <w:t>不过滤%号的转义字符（即字符串的占</w:t>
      </w:r>
      <w:proofErr w:type="gramStart"/>
      <w:r w:rsidRPr="00E61DA2">
        <w:rPr>
          <w:rFonts w:hint="eastAsia"/>
          <w:highlight w:val="yellow"/>
        </w:rPr>
        <w:t>位效</w:t>
      </w:r>
      <w:proofErr w:type="gramEnd"/>
      <w:r w:rsidRPr="00E61DA2">
        <w:rPr>
          <w:rFonts w:hint="eastAsia"/>
          <w:highlight w:val="yellow"/>
        </w:rPr>
        <w:t>果依然有效）</w:t>
      </w:r>
    </w:p>
    <w:p w14:paraId="5BC78840" w14:textId="0E749E1C" w:rsidR="00E61DA2" w:rsidRDefault="00E61DA2" w:rsidP="00EB26F2">
      <w:r>
        <w:rPr>
          <w:noProof/>
        </w:rPr>
        <w:drawing>
          <wp:inline distT="0" distB="0" distL="0" distR="0" wp14:anchorId="2AE257CA" wp14:editId="484E9C07">
            <wp:extent cx="3371429" cy="1000000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1AC7" w14:textId="0C39AEBF" w:rsidR="00917349" w:rsidRDefault="00447419" w:rsidP="00447419">
      <w:pPr>
        <w:pStyle w:val="5"/>
      </w:pPr>
      <w:r>
        <w:rPr>
          <w:rFonts w:hint="eastAsia"/>
        </w:rPr>
        <w:lastRenderedPageBreak/>
        <w:t>数据集合</w:t>
      </w:r>
    </w:p>
    <w:p w14:paraId="1BF19048" w14:textId="6FC119A6" w:rsidR="00447419" w:rsidRDefault="00447419" w:rsidP="00F9574D">
      <w:pPr>
        <w:pStyle w:val="6"/>
      </w:pPr>
      <w:proofErr w:type="gramStart"/>
      <w:r>
        <w:t>dict(</w:t>
      </w:r>
      <w:proofErr w:type="gramEnd"/>
      <w:r>
        <w:t>)</w:t>
      </w:r>
    </w:p>
    <w:p w14:paraId="5E01E279" w14:textId="49C83498" w:rsidR="00447419" w:rsidRDefault="00447419" w:rsidP="00F9574D">
      <w:pPr>
        <w:pStyle w:val="6"/>
      </w:pPr>
      <w:r>
        <w:t>se</w:t>
      </w:r>
      <w:r w:rsidR="00F9574D">
        <w:rPr>
          <w:rFonts w:hint="eastAsia"/>
        </w:rPr>
        <w:t>t</w:t>
      </w:r>
      <w:r>
        <w:rPr>
          <w:rFonts w:hint="eastAsia"/>
        </w:rPr>
        <w:t>()</w:t>
      </w:r>
    </w:p>
    <w:p w14:paraId="143482F1" w14:textId="4054554B" w:rsidR="00447419" w:rsidRDefault="00447419" w:rsidP="00EB26F2">
      <w:r w:rsidRPr="00F9574D">
        <w:rPr>
          <w:rFonts w:asciiTheme="majorHAnsi" w:eastAsiaTheme="majorEastAsia" w:hAnsiTheme="majorHAnsi" w:cstheme="majorBidi"/>
          <w:b/>
          <w:bCs/>
          <w:sz w:val="24"/>
          <w:szCs w:val="24"/>
        </w:rPr>
        <w:t>frozenset()</w:t>
      </w:r>
      <w:r>
        <w:rPr>
          <w:rFonts w:hint="eastAsia"/>
        </w:rPr>
        <w:t>创建一个冻结的集合，冻结的集合不能进行添加和删除操作</w:t>
      </w:r>
    </w:p>
    <w:p w14:paraId="7E58F71C" w14:textId="446F4E94" w:rsidR="00447419" w:rsidRPr="00F9574D" w:rsidRDefault="00447419" w:rsidP="00EB26F2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proofErr w:type="gramStart"/>
      <w:r w:rsidRPr="00F9574D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len</w:t>
      </w:r>
      <w:r w:rsidRPr="00F9574D">
        <w:rPr>
          <w:rFonts w:asciiTheme="majorHAnsi" w:eastAsiaTheme="majorEastAsia" w:hAnsiTheme="majorHAnsi" w:cstheme="majorBidi"/>
          <w:b/>
          <w:bCs/>
          <w:sz w:val="24"/>
          <w:szCs w:val="24"/>
        </w:rPr>
        <w:t>(</w:t>
      </w:r>
      <w:proofErr w:type="gramEnd"/>
      <w:r w:rsidRPr="00F9574D">
        <w:rPr>
          <w:rFonts w:asciiTheme="majorHAnsi" w:eastAsiaTheme="majorEastAsia" w:hAnsiTheme="majorHAnsi" w:cstheme="majorBidi"/>
          <w:b/>
          <w:bCs/>
          <w:sz w:val="24"/>
          <w:szCs w:val="24"/>
        </w:rPr>
        <w:t>)</w:t>
      </w:r>
    </w:p>
    <w:p w14:paraId="7D265BE1" w14:textId="60A75F59" w:rsidR="00447419" w:rsidRDefault="00447419" w:rsidP="00F9574D">
      <w:pPr>
        <w:pStyle w:val="6"/>
      </w:pPr>
      <w:proofErr w:type="gramStart"/>
      <w:r>
        <w:t>sorted(</w:t>
      </w:r>
      <w:proofErr w:type="gramEnd"/>
      <w:r>
        <w:t>)</w:t>
      </w:r>
    </w:p>
    <w:p w14:paraId="1001B712" w14:textId="748FFD2A" w:rsidR="00447419" w:rsidRDefault="00447419" w:rsidP="00447419">
      <w:pPr>
        <w:pStyle w:val="6"/>
      </w:pPr>
      <w:r>
        <w:t>enumerate()</w:t>
      </w:r>
      <w:r>
        <w:rPr>
          <w:rFonts w:hint="eastAsia"/>
        </w:rPr>
        <w:t>获取集合的枚举对象</w:t>
      </w:r>
    </w:p>
    <w:p w14:paraId="52F02600" w14:textId="1FFBE81D" w:rsidR="00447419" w:rsidRPr="00447419" w:rsidRDefault="00447419" w:rsidP="00447419">
      <w:r>
        <w:rPr>
          <w:rFonts w:hint="eastAsia"/>
        </w:rPr>
        <w:t>enumerate</w:t>
      </w:r>
      <w:r>
        <w:t>(list</w:t>
      </w:r>
      <w:r>
        <w:rPr>
          <w:rFonts w:hint="eastAsia"/>
        </w:rPr>
        <w:t>，start</w:t>
      </w:r>
      <w:r>
        <w:t>)</w:t>
      </w:r>
      <w:r w:rsidRPr="00447419">
        <w:rPr>
          <w:rFonts w:hint="eastAsia"/>
          <w:highlight w:val="yellow"/>
        </w:rPr>
        <w:t>start表示下表从多少开始</w:t>
      </w:r>
      <w:r w:rsidR="00B73A53">
        <w:rPr>
          <w:rFonts w:hint="eastAsia"/>
          <w:highlight w:val="yellow"/>
        </w:rPr>
        <w:t>（从多少开始是编号，仍然会</w:t>
      </w:r>
      <w:r w:rsidR="00AB3E47">
        <w:rPr>
          <w:rFonts w:hint="eastAsia"/>
          <w:highlight w:val="yellow"/>
        </w:rPr>
        <w:t>获取全部</w:t>
      </w:r>
      <w:r w:rsidR="00B73A53">
        <w:rPr>
          <w:rFonts w:hint="eastAsia"/>
          <w:highlight w:val="yellow"/>
        </w:rPr>
        <w:t>）</w:t>
      </w:r>
    </w:p>
    <w:p w14:paraId="1CADC5AE" w14:textId="4238E058" w:rsidR="00447419" w:rsidRDefault="00447419" w:rsidP="00EB26F2">
      <w:r>
        <w:rPr>
          <w:noProof/>
        </w:rPr>
        <w:drawing>
          <wp:inline distT="0" distB="0" distL="0" distR="0" wp14:anchorId="1B0375F3" wp14:editId="6ED0A6EB">
            <wp:extent cx="2952381" cy="809524"/>
            <wp:effectExtent l="0" t="0" r="63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F95A" w14:textId="2A30414C" w:rsidR="00917349" w:rsidRDefault="00447419" w:rsidP="00EB26F2">
      <w:r>
        <w:rPr>
          <w:noProof/>
        </w:rPr>
        <w:drawing>
          <wp:inline distT="0" distB="0" distL="0" distR="0" wp14:anchorId="640DA791" wp14:editId="7AE24ECC">
            <wp:extent cx="3104762" cy="1076190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D309" w14:textId="0384B675" w:rsidR="006A49A9" w:rsidRDefault="006A49A9" w:rsidP="00EB26F2">
      <w:r>
        <w:rPr>
          <w:noProof/>
        </w:rPr>
        <w:drawing>
          <wp:inline distT="0" distB="0" distL="0" distR="0" wp14:anchorId="155850C4" wp14:editId="781F33C2">
            <wp:extent cx="2514286" cy="790476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415C" w14:textId="75E1EF21" w:rsidR="00447419" w:rsidRDefault="001B42EE" w:rsidP="001B42EE">
      <w:pPr>
        <w:pStyle w:val="6"/>
      </w:pPr>
      <w:proofErr w:type="gramStart"/>
      <w:r>
        <w:t>all(</w:t>
      </w:r>
      <w:proofErr w:type="gramEnd"/>
      <w:r>
        <w:t>)</w:t>
      </w:r>
    </w:p>
    <w:p w14:paraId="779FC543" w14:textId="5E1F7B5C" w:rsidR="001B42EE" w:rsidRDefault="001B42EE" w:rsidP="001B42EE">
      <w:r>
        <w:rPr>
          <w:rFonts w:hint="eastAsia"/>
        </w:rPr>
        <w:t>可迭代对象中全部是True</w:t>
      </w:r>
      <w:r>
        <w:t>,</w:t>
      </w:r>
      <w:r>
        <w:rPr>
          <w:rFonts w:hint="eastAsia"/>
        </w:rPr>
        <w:t>结果才是True</w:t>
      </w:r>
    </w:p>
    <w:p w14:paraId="78CC6F2E" w14:textId="4B923543" w:rsidR="001B42EE" w:rsidRPr="001B42EE" w:rsidRDefault="001B42EE" w:rsidP="001B42EE">
      <w:r>
        <w:rPr>
          <w:noProof/>
        </w:rPr>
        <w:drawing>
          <wp:inline distT="0" distB="0" distL="0" distR="0" wp14:anchorId="43121CB6" wp14:editId="28E45600">
            <wp:extent cx="2895238" cy="742857"/>
            <wp:effectExtent l="0" t="0" r="63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DC37" w14:textId="4696A02A" w:rsidR="001B42EE" w:rsidRDefault="001B42EE" w:rsidP="001B42EE">
      <w:pPr>
        <w:pStyle w:val="6"/>
      </w:pPr>
      <w:proofErr w:type="gramStart"/>
      <w:r>
        <w:lastRenderedPageBreak/>
        <w:t>any(</w:t>
      </w:r>
      <w:proofErr w:type="gramEnd"/>
      <w:r>
        <w:t>)</w:t>
      </w:r>
    </w:p>
    <w:p w14:paraId="1B8B3849" w14:textId="69046DBF" w:rsidR="001B42EE" w:rsidRDefault="001B42EE" w:rsidP="001B42EE">
      <w:r>
        <w:rPr>
          <w:rFonts w:hint="eastAsia"/>
        </w:rPr>
        <w:t>可迭代对象中有一个是True</w:t>
      </w:r>
      <w:r>
        <w:t>,</w:t>
      </w:r>
      <w:r>
        <w:rPr>
          <w:rFonts w:hint="eastAsia"/>
        </w:rPr>
        <w:t>结果就是True</w:t>
      </w:r>
    </w:p>
    <w:p w14:paraId="69F32FAC" w14:textId="70B1C8D0" w:rsidR="001B42EE" w:rsidRPr="001B42EE" w:rsidRDefault="001B42EE" w:rsidP="001B42EE">
      <w:r>
        <w:rPr>
          <w:noProof/>
        </w:rPr>
        <w:drawing>
          <wp:inline distT="0" distB="0" distL="0" distR="0" wp14:anchorId="6F71D4BC" wp14:editId="7CFB3631">
            <wp:extent cx="2457143" cy="523810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F9C1" w14:textId="3677DA47" w:rsidR="001B42EE" w:rsidRDefault="001B42EE" w:rsidP="001B42EE">
      <w:pPr>
        <w:pStyle w:val="6"/>
      </w:pPr>
      <w:r>
        <w:t>zip()</w:t>
      </w:r>
      <w:r w:rsidR="00C14ABB">
        <w:rPr>
          <w:rFonts w:hint="eastAsia"/>
        </w:rPr>
        <w:t>用在数据汇总</w:t>
      </w:r>
    </w:p>
    <w:p w14:paraId="56467102" w14:textId="69620BA5" w:rsidR="001B42EE" w:rsidRDefault="001B42EE" w:rsidP="001B42EE">
      <w:r w:rsidRPr="006A49A9">
        <w:rPr>
          <w:rFonts w:hint="eastAsia"/>
          <w:highlight w:val="green"/>
        </w:rPr>
        <w:t>函数用于将可迭代的对象作为参数，将对象中的对应的元素打包成一个个元组，如果各个对象的可迭代元素个数不一致的话，则返回列表长度为最短对象的长度（多余部分不处理）</w:t>
      </w:r>
    </w:p>
    <w:p w14:paraId="71659613" w14:textId="5870B37D" w:rsidR="001B42EE" w:rsidRPr="001B42EE" w:rsidRDefault="001B42EE" w:rsidP="001B42EE">
      <w:r>
        <w:rPr>
          <w:noProof/>
        </w:rPr>
        <w:drawing>
          <wp:inline distT="0" distB="0" distL="0" distR="0" wp14:anchorId="76A2A8FC" wp14:editId="5939BEEF">
            <wp:extent cx="1723810" cy="2266667"/>
            <wp:effectExtent l="0" t="0" r="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CE25" w14:textId="15A504B7" w:rsidR="001B42EE" w:rsidRDefault="001B42EE" w:rsidP="001B42EE">
      <w:pPr>
        <w:pStyle w:val="6"/>
      </w:pPr>
      <w:proofErr w:type="gramStart"/>
      <w:r>
        <w:t>filter(</w:t>
      </w:r>
      <w:proofErr w:type="gramEnd"/>
      <w:r>
        <w:t>)</w:t>
      </w:r>
    </w:p>
    <w:p w14:paraId="76B295E7" w14:textId="053FA678" w:rsidR="001B42EE" w:rsidRDefault="001B42EE" w:rsidP="001B42EE">
      <w:pPr>
        <w:pStyle w:val="6"/>
      </w:pPr>
      <w:proofErr w:type="gramStart"/>
      <w:r>
        <w:t>map(</w:t>
      </w:r>
      <w:proofErr w:type="gramEnd"/>
      <w:r>
        <w:t>)</w:t>
      </w:r>
    </w:p>
    <w:p w14:paraId="31D0B885" w14:textId="0D552C84" w:rsidR="00447419" w:rsidRDefault="00C14ABB" w:rsidP="00C14ABB">
      <w:pPr>
        <w:widowControl/>
        <w:pBdr>
          <w:bottom w:val="single" w:sz="6" w:space="4" w:color="EEEEEE"/>
        </w:pBdr>
        <w:spacing w:before="100" w:beforeAutospacing="1" w:after="100" w:afterAutospacing="1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C14ABB">
        <w:rPr>
          <w:rFonts w:ascii="Helvetica" w:eastAsia="宋体" w:hAnsi="Helvetica" w:cs="Helvetica" w:hint="eastAsia"/>
          <w:b/>
          <w:bCs/>
          <w:color w:val="333333"/>
          <w:kern w:val="0"/>
          <w:sz w:val="42"/>
          <w:szCs w:val="42"/>
        </w:rPr>
        <w:t>day</w:t>
      </w:r>
      <w:r w:rsidRPr="00C14ABB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15-01</w:t>
      </w:r>
      <w:r w:rsidR="009376FD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,02,03,04,05</w:t>
      </w:r>
      <w:r w:rsidR="001B56BA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,06</w:t>
      </w:r>
      <w:r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(51)</w:t>
      </w:r>
    </w:p>
    <w:p w14:paraId="0F357F68" w14:textId="7CD1ADFB" w:rsidR="00C14ABB" w:rsidRPr="00C14ABB" w:rsidRDefault="00C14ABB" w:rsidP="00C14ABB">
      <w:pPr>
        <w:pStyle w:val="3"/>
      </w:pPr>
      <w:r>
        <w:rPr>
          <w:rFonts w:hint="eastAsia"/>
        </w:rPr>
        <w:t>昨日内容回顾</w:t>
      </w:r>
      <w:r w:rsidR="00A82B8D">
        <w:rPr>
          <w:rFonts w:hint="eastAsia"/>
        </w:rPr>
        <w:t>l</w:t>
      </w:r>
      <w:r w:rsidR="00A82B8D">
        <w:t>ambda</w:t>
      </w:r>
    </w:p>
    <w:p w14:paraId="50E54A62" w14:textId="069D2DFC" w:rsidR="00447419" w:rsidRDefault="009376FD" w:rsidP="009376FD">
      <w:pPr>
        <w:pStyle w:val="4"/>
      </w:pPr>
      <w:r>
        <w:rPr>
          <w:rFonts w:hint="eastAsia"/>
        </w:rPr>
        <w:t>匿名函数</w:t>
      </w:r>
    </w:p>
    <w:p w14:paraId="0D00B582" w14:textId="1AD49C30" w:rsidR="00447419" w:rsidRDefault="009376FD" w:rsidP="00EB26F2">
      <w:r>
        <w:rPr>
          <w:noProof/>
        </w:rPr>
        <w:lastRenderedPageBreak/>
        <w:drawing>
          <wp:inline distT="0" distB="0" distL="0" distR="0" wp14:anchorId="0BFF53CC" wp14:editId="5D262133">
            <wp:extent cx="5274310" cy="22104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9E2C" w14:textId="3FE390C0" w:rsidR="009376FD" w:rsidRDefault="009376FD" w:rsidP="00EB26F2">
      <w:r>
        <w:rPr>
          <w:noProof/>
        </w:rPr>
        <w:drawing>
          <wp:inline distT="0" distB="0" distL="0" distR="0" wp14:anchorId="7C1562E6" wp14:editId="2777F44A">
            <wp:extent cx="5274310" cy="13385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F5BC" w14:textId="49ED2286" w:rsidR="009376FD" w:rsidRDefault="009376FD" w:rsidP="00EB26F2">
      <w:r w:rsidRPr="006A49A9">
        <w:rPr>
          <w:rFonts w:hint="eastAsia"/>
          <w:highlight w:val="green"/>
        </w:rPr>
        <w:t>查看最</w:t>
      </w:r>
      <w:r w:rsidR="006A49A9" w:rsidRPr="006A49A9">
        <w:rPr>
          <w:rFonts w:hint="eastAsia"/>
          <w:highlight w:val="green"/>
        </w:rPr>
        <w:t>终</w:t>
      </w:r>
      <w:r w:rsidRPr="006A49A9">
        <w:rPr>
          <w:rFonts w:hint="eastAsia"/>
          <w:highlight w:val="green"/>
        </w:rPr>
        <w:t>的函数名：a</w:t>
      </w:r>
      <w:r w:rsidRPr="006A49A9">
        <w:rPr>
          <w:highlight w:val="green"/>
        </w:rPr>
        <w:t>.__name__</w:t>
      </w:r>
    </w:p>
    <w:p w14:paraId="49D8DE57" w14:textId="18209B51" w:rsidR="009376FD" w:rsidRDefault="009376FD" w:rsidP="009376FD">
      <w:pPr>
        <w:pStyle w:val="4"/>
      </w:pPr>
      <w:commentRangeStart w:id="22"/>
      <w:r>
        <w:t>S</w:t>
      </w:r>
      <w:r>
        <w:rPr>
          <w:rFonts w:hint="eastAsia"/>
        </w:rPr>
        <w:t>orted函数</w:t>
      </w:r>
      <w:commentRangeEnd w:id="22"/>
      <w:r w:rsidR="00272BAF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22"/>
      </w:r>
    </w:p>
    <w:p w14:paraId="05BE5CD4" w14:textId="27B4F266" w:rsidR="00447419" w:rsidRDefault="009376FD" w:rsidP="00EB26F2">
      <w:r w:rsidRPr="009376FD">
        <w:rPr>
          <w:rFonts w:hint="eastAsia"/>
          <w:highlight w:val="yellow"/>
        </w:rPr>
        <w:t>list</w:t>
      </w:r>
      <w:r w:rsidRPr="009376FD">
        <w:rPr>
          <w:highlight w:val="yellow"/>
        </w:rPr>
        <w:t>.sore()</w:t>
      </w:r>
      <w:r w:rsidRPr="009376FD">
        <w:rPr>
          <w:rFonts w:hint="eastAsia"/>
          <w:highlight w:val="yellow"/>
        </w:rPr>
        <w:t>是list中的函数而Sorted是内置函数</w:t>
      </w:r>
    </w:p>
    <w:p w14:paraId="63C4095F" w14:textId="65936DC2" w:rsidR="00A63E0F" w:rsidRDefault="00A63E0F" w:rsidP="00EB26F2">
      <w:r>
        <w:rPr>
          <w:noProof/>
        </w:rPr>
        <w:drawing>
          <wp:inline distT="0" distB="0" distL="0" distR="0" wp14:anchorId="63E68E9B" wp14:editId="1EF9B610">
            <wp:extent cx="4857143" cy="1447619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288C" w14:textId="3F32BC52" w:rsidR="009376FD" w:rsidRDefault="009376FD" w:rsidP="00EB26F2">
      <w:r>
        <w:rPr>
          <w:noProof/>
        </w:rPr>
        <w:lastRenderedPageBreak/>
        <w:drawing>
          <wp:inline distT="0" distB="0" distL="0" distR="0" wp14:anchorId="71A40D12" wp14:editId="2553CB71">
            <wp:extent cx="5274310" cy="545274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498C" w14:textId="755E56BE" w:rsidR="00447419" w:rsidRDefault="008A36EE" w:rsidP="008A36EE">
      <w:pPr>
        <w:pStyle w:val="4"/>
      </w:pPr>
      <w:proofErr w:type="gramStart"/>
      <w:r>
        <w:t>F</w:t>
      </w:r>
      <w:r>
        <w:rPr>
          <w:rFonts w:hint="eastAsia"/>
        </w:rPr>
        <w:t>ilter(</w:t>
      </w:r>
      <w:proofErr w:type="gramEnd"/>
      <w:r>
        <w:t>)</w:t>
      </w:r>
    </w:p>
    <w:p w14:paraId="0CE89F77" w14:textId="0AC59D2A" w:rsidR="00447419" w:rsidRDefault="008A36EE" w:rsidP="00EB26F2">
      <w:r>
        <w:rPr>
          <w:noProof/>
        </w:rPr>
        <w:lastRenderedPageBreak/>
        <w:drawing>
          <wp:inline distT="0" distB="0" distL="0" distR="0" wp14:anchorId="2892717D" wp14:editId="6B6E8A89">
            <wp:extent cx="5274310" cy="44056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FD3E" w14:textId="27F072E5" w:rsidR="008A36EE" w:rsidRDefault="001B56BA" w:rsidP="001B56BA">
      <w:pPr>
        <w:pStyle w:val="4"/>
      </w:pPr>
      <w:proofErr w:type="gramStart"/>
      <w:r>
        <w:t>m</w:t>
      </w:r>
      <w:r>
        <w:rPr>
          <w:rFonts w:hint="eastAsia"/>
        </w:rPr>
        <w:t>ap(</w:t>
      </w:r>
      <w:proofErr w:type="gramEnd"/>
      <w:r>
        <w:t>)</w:t>
      </w:r>
    </w:p>
    <w:p w14:paraId="5323951D" w14:textId="25BD96DF" w:rsidR="001B56BA" w:rsidRDefault="001B56BA" w:rsidP="00EB26F2">
      <w:r>
        <w:rPr>
          <w:noProof/>
        </w:rPr>
        <w:drawing>
          <wp:inline distT="0" distB="0" distL="0" distR="0" wp14:anchorId="7B706764" wp14:editId="5209A41D">
            <wp:extent cx="5274310" cy="33674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9EE2" w14:textId="1EA2E0E1" w:rsidR="00DF1494" w:rsidRDefault="00DF1494" w:rsidP="00EB26F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99DEC5" wp14:editId="54AF78EE">
            <wp:extent cx="5274310" cy="338010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58E5" w14:textId="13C92D78" w:rsidR="00447419" w:rsidRDefault="00BF0E92" w:rsidP="00BF0E92">
      <w:pPr>
        <w:pStyle w:val="4"/>
      </w:pPr>
      <w:r>
        <w:rPr>
          <w:rFonts w:hint="eastAsia"/>
        </w:rPr>
        <w:t>递归</w:t>
      </w:r>
    </w:p>
    <w:p w14:paraId="27E2213F" w14:textId="55095534" w:rsidR="00BF0E92" w:rsidRDefault="00BF0E92" w:rsidP="00BF0E92">
      <w:r>
        <w:rPr>
          <w:noProof/>
        </w:rPr>
        <w:drawing>
          <wp:inline distT="0" distB="0" distL="0" distR="0" wp14:anchorId="62168248" wp14:editId="307F0665">
            <wp:extent cx="5274310" cy="28016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230A" w14:textId="7CCB069A" w:rsidR="00447419" w:rsidRDefault="00BF0E92" w:rsidP="00BF0E92">
      <w:pPr>
        <w:pStyle w:val="4"/>
      </w:pPr>
      <w:r>
        <w:rPr>
          <w:rFonts w:hint="eastAsia"/>
        </w:rPr>
        <w:t>二分查找</w:t>
      </w:r>
    </w:p>
    <w:p w14:paraId="1E5FC4BB" w14:textId="4C8E1A44" w:rsidR="00447419" w:rsidRDefault="00C6008A" w:rsidP="00C6008A">
      <w:pPr>
        <w:pStyle w:val="1"/>
        <w:jc w:val="center"/>
      </w:pPr>
      <w:r>
        <w:rPr>
          <w:rFonts w:hint="eastAsia"/>
        </w:rPr>
        <w:t>面向对象</w:t>
      </w:r>
    </w:p>
    <w:p w14:paraId="511F7A54" w14:textId="1CC33AB8" w:rsidR="00447419" w:rsidRDefault="00C6008A" w:rsidP="00C6008A">
      <w:pPr>
        <w:pStyle w:val="2"/>
      </w:pPr>
      <w:r>
        <w:rPr>
          <w:rFonts w:hint="eastAsia"/>
        </w:rPr>
        <w:t>day</w:t>
      </w:r>
      <w:r>
        <w:t>16-01(1)</w:t>
      </w:r>
    </w:p>
    <w:p w14:paraId="08B07758" w14:textId="12C285AF" w:rsidR="00C6008A" w:rsidRDefault="00C6008A" w:rsidP="00C6008A">
      <w:pPr>
        <w:pStyle w:val="3"/>
      </w:pPr>
      <w:r>
        <w:rPr>
          <w:rFonts w:hint="eastAsia"/>
        </w:rPr>
        <w:lastRenderedPageBreak/>
        <w:t>内容大纲</w:t>
      </w:r>
    </w:p>
    <w:p w14:paraId="39DC64A6" w14:textId="30BB4E9A" w:rsidR="00C6008A" w:rsidRDefault="00C6008A" w:rsidP="00C6008A">
      <w:pPr>
        <w:pStyle w:val="2"/>
      </w:pPr>
      <w:r>
        <w:rPr>
          <w:rFonts w:hint="eastAsia"/>
        </w:rPr>
        <w:t>day16-02(</w:t>
      </w:r>
      <w:r>
        <w:t>2</w:t>
      </w:r>
      <w:r>
        <w:rPr>
          <w:rFonts w:hint="eastAsia"/>
        </w:rPr>
        <w:t>)</w:t>
      </w:r>
    </w:p>
    <w:p w14:paraId="2EF4AC67" w14:textId="303FA92E" w:rsidR="00447419" w:rsidRDefault="00332709" w:rsidP="00EB26F2">
      <w:r>
        <w:rPr>
          <w:noProof/>
        </w:rPr>
        <w:drawing>
          <wp:inline distT="0" distB="0" distL="0" distR="0" wp14:anchorId="154A1684" wp14:editId="44F6AD9B">
            <wp:extent cx="5274310" cy="24415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6B4D" w14:textId="3FF40A13" w:rsidR="00CD7C45" w:rsidRDefault="00CD7C45" w:rsidP="00CD7C45">
      <w:pPr>
        <w:pStyle w:val="3"/>
      </w:pPr>
      <w:r>
        <w:rPr>
          <w:rFonts w:hint="eastAsia"/>
        </w:rPr>
        <w:t>空间</w:t>
      </w:r>
    </w:p>
    <w:p w14:paraId="7C9AC306" w14:textId="7E2934CC" w:rsidR="00447419" w:rsidRDefault="00332709" w:rsidP="00EB26F2">
      <w:r>
        <w:rPr>
          <w:rFonts w:hint="eastAsia"/>
        </w:rPr>
        <w:t>名称空间：当程序执行时，将变量与值得对应关系存放在一个空间中</w:t>
      </w:r>
    </w:p>
    <w:p w14:paraId="3DFE6E54" w14:textId="6B19ACC0" w:rsidR="00332709" w:rsidRDefault="00332709" w:rsidP="00EB26F2">
      <w:r>
        <w:rPr>
          <w:rFonts w:hint="eastAsia"/>
        </w:rPr>
        <w:t>临时名称空间：当函数执行时，将函数中的变量以及值得对应关系放到一个空间中，这个空间会随着函数的结束而消失</w:t>
      </w:r>
    </w:p>
    <w:p w14:paraId="3F45775D" w14:textId="42697DF0" w:rsidR="00332709" w:rsidRDefault="00332709" w:rsidP="00EB26F2">
      <w:r>
        <w:rPr>
          <w:rFonts w:hint="eastAsia"/>
        </w:rPr>
        <w:t>内置命名空间：python自带的内置函数</w:t>
      </w:r>
    </w:p>
    <w:p w14:paraId="2ACF68F1" w14:textId="0B4055E3" w:rsidR="00CD7C45" w:rsidRDefault="00CD7C45" w:rsidP="00CD7C45">
      <w:pPr>
        <w:pStyle w:val="3"/>
      </w:pPr>
      <w:r>
        <w:rPr>
          <w:rFonts w:hint="eastAsia"/>
        </w:rPr>
        <w:t>glo</w:t>
      </w:r>
      <w:r>
        <w:t>bal:</w:t>
      </w:r>
    </w:p>
    <w:p w14:paraId="64112B57" w14:textId="4C81CE2D" w:rsidR="00CD7C45" w:rsidRDefault="00CD7C45" w:rsidP="00EB26F2">
      <w:r>
        <w:t>1.</w:t>
      </w:r>
      <w:r>
        <w:rPr>
          <w:rFonts w:hint="eastAsia"/>
        </w:rPr>
        <w:t>在函数中声明一个变量</w:t>
      </w:r>
    </w:p>
    <w:p w14:paraId="37E9FCDE" w14:textId="05351E2F" w:rsidR="00CD7C45" w:rsidRDefault="00CD7C45" w:rsidP="00EB26F2">
      <w:r>
        <w:rPr>
          <w:rFonts w:hint="eastAsia"/>
        </w:rPr>
        <w:t>2.在函数中修改一个全局变量</w:t>
      </w:r>
    </w:p>
    <w:p w14:paraId="13AF2B63" w14:textId="36B365E0" w:rsidR="00447419" w:rsidRDefault="00CD7C45" w:rsidP="00CD7C45">
      <w:pPr>
        <w:pStyle w:val="3"/>
      </w:pPr>
      <w:r>
        <w:t>n</w:t>
      </w:r>
      <w:r>
        <w:rPr>
          <w:rFonts w:hint="eastAsia"/>
        </w:rPr>
        <w:t>onlocal:</w:t>
      </w:r>
    </w:p>
    <w:p w14:paraId="21F58A91" w14:textId="6D9D2519" w:rsidR="00CD7C45" w:rsidRDefault="00CD7C45" w:rsidP="00EB26F2">
      <w:r>
        <w:rPr>
          <w:rFonts w:hint="eastAsia"/>
        </w:rPr>
        <w:t>在函数中</w:t>
      </w:r>
      <w:proofErr w:type="gramStart"/>
      <w:r>
        <w:rPr>
          <w:rFonts w:hint="eastAsia"/>
        </w:rPr>
        <w:t>对父级的</w:t>
      </w:r>
      <w:proofErr w:type="gramEnd"/>
      <w:r>
        <w:rPr>
          <w:rFonts w:hint="eastAsia"/>
        </w:rPr>
        <w:t>变量进行修改，但是不能修改全局变量</w:t>
      </w:r>
    </w:p>
    <w:p w14:paraId="40A51F0D" w14:textId="5FAA44BF" w:rsidR="00CD7C45" w:rsidRDefault="00D20E37" w:rsidP="00CB4180">
      <w:pPr>
        <w:pStyle w:val="2"/>
      </w:pPr>
      <w:r>
        <w:rPr>
          <w:rFonts w:hint="eastAsia"/>
        </w:rPr>
        <w:t>d</w:t>
      </w:r>
      <w:r>
        <w:t>ay16-03</w:t>
      </w:r>
      <w:r w:rsidR="00CB4180">
        <w:t>(03)</w:t>
      </w:r>
      <w:r>
        <w:t>(</w:t>
      </w:r>
      <w:r>
        <w:rPr>
          <w:rFonts w:hint="eastAsia"/>
        </w:rPr>
        <w:t>面向对象初识</w:t>
      </w:r>
      <w:r>
        <w:t>)</w:t>
      </w:r>
    </w:p>
    <w:p w14:paraId="66E766C8" w14:textId="00E4EC02" w:rsidR="00447419" w:rsidRDefault="00EC57DC" w:rsidP="00EC57DC">
      <w:pPr>
        <w:pStyle w:val="3"/>
      </w:pPr>
      <w:r>
        <w:rPr>
          <w:rFonts w:hint="eastAsia"/>
        </w:rPr>
        <w:t>类</w:t>
      </w:r>
    </w:p>
    <w:p w14:paraId="693EA798" w14:textId="0AD7F2C4" w:rsidR="001E472E" w:rsidRDefault="001E472E" w:rsidP="00EC57DC">
      <w:pPr>
        <w:pStyle w:val="3"/>
      </w:pPr>
      <w:r>
        <w:rPr>
          <w:rFonts w:hint="eastAsia"/>
        </w:rPr>
        <w:lastRenderedPageBreak/>
        <w:t>类名角度</w:t>
      </w:r>
    </w:p>
    <w:p w14:paraId="130200DA" w14:textId="4421B1CA" w:rsidR="00447419" w:rsidRDefault="00340E46" w:rsidP="00EB26F2">
      <w:r>
        <w:rPr>
          <w:noProof/>
        </w:rPr>
        <w:drawing>
          <wp:inline distT="0" distB="0" distL="0" distR="0" wp14:anchorId="5BAE64CD" wp14:editId="4C5E052F">
            <wp:extent cx="4133333" cy="2819048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4D38" w14:textId="1EE4DD3F" w:rsidR="00447419" w:rsidRDefault="00340E46" w:rsidP="001E472E">
      <w:pPr>
        <w:pStyle w:val="4"/>
      </w:pPr>
      <w:r>
        <w:rPr>
          <w:rFonts w:hint="eastAsia"/>
        </w:rPr>
        <w:t>类中的静态变量</w:t>
      </w:r>
      <w:r w:rsidR="004F1CF3">
        <w:rPr>
          <w:rFonts w:hint="eastAsia"/>
        </w:rPr>
        <w:t>调用</w:t>
      </w:r>
    </w:p>
    <w:p w14:paraId="722F6E16" w14:textId="00174881" w:rsidR="004F1CF3" w:rsidRDefault="004F1CF3" w:rsidP="00C465EB">
      <w:pPr>
        <w:pStyle w:val="5"/>
      </w:pPr>
      <w:r>
        <w:rPr>
          <w:rFonts w:hint="eastAsia"/>
        </w:rPr>
        <w:t>类名.__dict__（只能做查询不能进行增删改查）</w:t>
      </w:r>
    </w:p>
    <w:p w14:paraId="3D7AFF27" w14:textId="0CF8C921" w:rsidR="004F1CF3" w:rsidRDefault="004F1CF3" w:rsidP="004F1CF3">
      <w:r>
        <w:rPr>
          <w:rFonts w:hint="eastAsia"/>
        </w:rPr>
        <w:t>类中的所有内容都以字典的形式存储</w:t>
      </w:r>
    </w:p>
    <w:p w14:paraId="3F48A55F" w14:textId="368634F7" w:rsidR="004F1CF3" w:rsidRDefault="004F1CF3" w:rsidP="004F1CF3">
      <w:r>
        <w:rPr>
          <w:noProof/>
        </w:rPr>
        <w:drawing>
          <wp:inline distT="0" distB="0" distL="0" distR="0" wp14:anchorId="55AAC7CA" wp14:editId="1603E886">
            <wp:extent cx="5274310" cy="5619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7F85" w14:textId="7103CC8C" w:rsidR="00447419" w:rsidRDefault="004F1CF3" w:rsidP="004F1CF3">
      <w:pPr>
        <w:pStyle w:val="5"/>
      </w:pPr>
      <w:r>
        <w:rPr>
          <w:rFonts w:hint="eastAsia"/>
        </w:rPr>
        <w:t>万能的点（可以增改查</w:t>
      </w:r>
      <w:proofErr w:type="gramStart"/>
      <w:r w:rsidR="00592EFE">
        <w:rPr>
          <w:rFonts w:hint="eastAsia"/>
        </w:rPr>
        <w:t>删</w:t>
      </w:r>
      <w:proofErr w:type="gramEnd"/>
      <w:r>
        <w:rPr>
          <w:rFonts w:hint="eastAsia"/>
        </w:rPr>
        <w:t>）</w:t>
      </w:r>
    </w:p>
    <w:p w14:paraId="645126FB" w14:textId="71D8FDE9" w:rsidR="00447419" w:rsidRPr="004F1CF3" w:rsidRDefault="00592EFE" w:rsidP="00EB26F2">
      <w:r>
        <w:rPr>
          <w:noProof/>
        </w:rPr>
        <w:drawing>
          <wp:inline distT="0" distB="0" distL="0" distR="0" wp14:anchorId="2C91B7D3" wp14:editId="6D45EDF2">
            <wp:extent cx="5095238" cy="1923810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8272" w14:textId="6F760B01" w:rsidR="00447419" w:rsidRDefault="00C465EB" w:rsidP="001E472E">
      <w:pPr>
        <w:pStyle w:val="4"/>
      </w:pPr>
      <w:r>
        <w:rPr>
          <w:rFonts w:hint="eastAsia"/>
        </w:rPr>
        <w:t>操作类中的方法</w:t>
      </w:r>
    </w:p>
    <w:p w14:paraId="7E03C2A4" w14:textId="0A024F32" w:rsidR="00447419" w:rsidRDefault="00C465EB" w:rsidP="00437AAB">
      <w:pPr>
        <w:pStyle w:val="5"/>
      </w:pPr>
      <w:r>
        <w:rPr>
          <w:rFonts w:hint="eastAsia"/>
        </w:rPr>
        <w:lastRenderedPageBreak/>
        <w:t>类名.function(self)self要传一个地址</w:t>
      </w:r>
    </w:p>
    <w:p w14:paraId="7E639F55" w14:textId="07870A5E" w:rsidR="00447419" w:rsidRDefault="00C465EB" w:rsidP="00EB26F2">
      <w:r>
        <w:rPr>
          <w:noProof/>
        </w:rPr>
        <w:drawing>
          <wp:inline distT="0" distB="0" distL="0" distR="0" wp14:anchorId="71AF6664" wp14:editId="70F7EE5B">
            <wp:extent cx="2876190" cy="352381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CC5" w:rsidRPr="00C37CC5">
        <w:rPr>
          <w:rFonts w:hint="eastAsia"/>
          <w:highlight w:val="yellow"/>
        </w:rPr>
        <w:t>这个说明类方法的执行不需要对象的存在只要地址存在就行</w:t>
      </w:r>
      <w:r w:rsidR="001E472E">
        <w:rPr>
          <w:rFonts w:hint="eastAsia"/>
          <w:highlight w:val="yellow"/>
        </w:rPr>
        <w:t>（</w:t>
      </w:r>
      <w:r w:rsidR="001E472E" w:rsidRPr="001E472E">
        <w:rPr>
          <w:rFonts w:hint="eastAsia"/>
          <w:highlight w:val="red"/>
        </w:rPr>
        <w:t>这种方法基本不用</w:t>
      </w:r>
      <w:r w:rsidR="001E472E">
        <w:rPr>
          <w:rFonts w:hint="eastAsia"/>
          <w:highlight w:val="yellow"/>
        </w:rPr>
        <w:t>）</w:t>
      </w:r>
    </w:p>
    <w:p w14:paraId="346A92B6" w14:textId="6068E90A" w:rsidR="00C465EB" w:rsidRDefault="00437AAB" w:rsidP="00437AAB">
      <w:pPr>
        <w:pStyle w:val="3"/>
      </w:pPr>
      <w:r>
        <w:rPr>
          <w:rFonts w:hint="eastAsia"/>
        </w:rPr>
        <w:t>对象的角度</w:t>
      </w:r>
    </w:p>
    <w:p w14:paraId="313A5E8C" w14:textId="374420B8" w:rsidR="00447419" w:rsidRDefault="00437AAB" w:rsidP="00EB26F2">
      <w:r>
        <w:rPr>
          <w:noProof/>
        </w:rPr>
        <w:drawing>
          <wp:inline distT="0" distB="0" distL="0" distR="0" wp14:anchorId="7F4E0ED7" wp14:editId="709C4D08">
            <wp:extent cx="5200000" cy="2076190"/>
            <wp:effectExtent l="0" t="0" r="127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393" w14:textId="61808141" w:rsidR="00437AAB" w:rsidRDefault="00437AAB" w:rsidP="00EB26F2">
      <w:r>
        <w:rPr>
          <w:rFonts w:hint="eastAsia"/>
        </w:rPr>
        <w:t>根据</w:t>
      </w:r>
      <w:proofErr w:type="gramStart"/>
      <w:r>
        <w:rPr>
          <w:rFonts w:hint="eastAsia"/>
        </w:rPr>
        <w:t>变量名找内存</w:t>
      </w:r>
      <w:proofErr w:type="gramEnd"/>
      <w:r>
        <w:rPr>
          <w:rFonts w:hint="eastAsia"/>
        </w:rPr>
        <w:t>地址</w:t>
      </w:r>
      <w:r w:rsidR="00545D57">
        <w:rPr>
          <w:rFonts w:hint="eastAsia"/>
        </w:rPr>
        <w:t>---》然后根据内存地址找对应的值</w:t>
      </w:r>
    </w:p>
    <w:p w14:paraId="19EB8072" w14:textId="3D476FE5" w:rsidR="00545D57" w:rsidRDefault="00545D57" w:rsidP="00545D57">
      <w:pPr>
        <w:pStyle w:val="4"/>
      </w:pPr>
      <w:r>
        <w:rPr>
          <w:rFonts w:hint="eastAsia"/>
        </w:rPr>
        <w:t>理解类方法中的self</w:t>
      </w:r>
    </w:p>
    <w:p w14:paraId="789C8525" w14:textId="5942543D" w:rsidR="00545D57" w:rsidRDefault="00545D57" w:rsidP="00EB26F2">
      <w:r>
        <w:rPr>
          <w:noProof/>
        </w:rPr>
        <w:drawing>
          <wp:inline distT="0" distB="0" distL="0" distR="0" wp14:anchorId="60A69BC6" wp14:editId="2EB6B781">
            <wp:extent cx="5274310" cy="568960"/>
            <wp:effectExtent l="0" t="0" r="254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B4D5" w14:textId="6D4D2BC1" w:rsidR="00447419" w:rsidRDefault="00545D57" w:rsidP="00EB26F2">
      <w:r>
        <w:rPr>
          <w:rFonts w:hint="eastAsia"/>
        </w:rPr>
        <w:t>产生一个对象，把地址传给类中方法的第一个参数，我们约定成self</w:t>
      </w:r>
    </w:p>
    <w:p w14:paraId="6B8EF9D9" w14:textId="23A67CCD" w:rsidR="00447419" w:rsidRDefault="00C37CC5" w:rsidP="00EB26F2">
      <w:r>
        <w:rPr>
          <w:noProof/>
        </w:rPr>
        <w:drawing>
          <wp:inline distT="0" distB="0" distL="0" distR="0" wp14:anchorId="1562A763" wp14:editId="1D65AB15">
            <wp:extent cx="5274310" cy="11620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7E18" w14:textId="746DA5F1" w:rsidR="00C37CC5" w:rsidRDefault="00C37CC5" w:rsidP="00EB26F2">
      <w:r w:rsidRPr="00C37CC5">
        <w:rPr>
          <w:rFonts w:hint="eastAsia"/>
          <w:highlight w:val="yellow"/>
        </w:rPr>
        <w:t>创建一个实例化对象分三步走：</w:t>
      </w:r>
    </w:p>
    <w:p w14:paraId="2D83F37B" w14:textId="35BCCE77" w:rsidR="00C37CC5" w:rsidRDefault="00C37CC5" w:rsidP="00C37CC5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类名+（）产生一个实例（对象，对象空间）</w:t>
      </w:r>
    </w:p>
    <w:p w14:paraId="27496E98" w14:textId="738E4AB1" w:rsidR="00C37CC5" w:rsidRDefault="00C37CC5" w:rsidP="00C37CC5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自动执行类中的__init__方法，将对象空间传给__init__的self参数</w:t>
      </w:r>
    </w:p>
    <w:p w14:paraId="34D46F53" w14:textId="435C694A" w:rsidR="00C37CC5" w:rsidRDefault="00C37CC5" w:rsidP="00C37CC5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给对象封装对应的属性</w:t>
      </w:r>
    </w:p>
    <w:p w14:paraId="048E7B78" w14:textId="252920D8" w:rsidR="00447419" w:rsidRDefault="00C37CC5" w:rsidP="00C37CC5">
      <w:pPr>
        <w:pStyle w:val="4"/>
      </w:pPr>
      <w:r>
        <w:rPr>
          <w:rFonts w:hint="eastAsia"/>
        </w:rPr>
        <w:t>操作对象中的静态变量</w:t>
      </w:r>
      <w:r w:rsidR="001E472E">
        <w:rPr>
          <w:rFonts w:hint="eastAsia"/>
        </w:rPr>
        <w:t>和对象操作类中的静态变量和方法</w:t>
      </w:r>
    </w:p>
    <w:p w14:paraId="415637C6" w14:textId="04626F82" w:rsidR="00C37CC5" w:rsidRDefault="00364C6C" w:rsidP="00364C6C">
      <w:pPr>
        <w:pStyle w:val="5"/>
      </w:pPr>
      <w:r>
        <w:rPr>
          <w:rFonts w:hint="eastAsia"/>
        </w:rPr>
        <w:lastRenderedPageBreak/>
        <w:t>__dict__查询对象中的所有内容</w:t>
      </w:r>
    </w:p>
    <w:p w14:paraId="4F5C8CA4" w14:textId="657DFC04" w:rsidR="00364C6C" w:rsidRPr="00364C6C" w:rsidRDefault="00364C6C" w:rsidP="00364C6C">
      <w:r>
        <w:rPr>
          <w:noProof/>
        </w:rPr>
        <w:drawing>
          <wp:inline distT="0" distB="0" distL="0" distR="0" wp14:anchorId="2D3A24FC" wp14:editId="2AA990DE">
            <wp:extent cx="2600000" cy="257143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2629" w14:textId="6E3245A7" w:rsidR="00364C6C" w:rsidRDefault="00364C6C" w:rsidP="00364C6C">
      <w:pPr>
        <w:pStyle w:val="5"/>
      </w:pPr>
      <w:r>
        <w:rPr>
          <w:rFonts w:hint="eastAsia"/>
        </w:rPr>
        <w:t>万能的.</w:t>
      </w:r>
    </w:p>
    <w:p w14:paraId="0C2D521A" w14:textId="60B33BC5" w:rsidR="00447419" w:rsidRDefault="00592EFE" w:rsidP="00EB26F2">
      <w:r>
        <w:rPr>
          <w:noProof/>
        </w:rPr>
        <w:drawing>
          <wp:inline distT="0" distB="0" distL="0" distR="0" wp14:anchorId="1EC81BE2" wp14:editId="26FB752B">
            <wp:extent cx="5274310" cy="1266825"/>
            <wp:effectExtent l="0" t="0" r="254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E422" w14:textId="1A76EAF7" w:rsidR="00CA5552" w:rsidRDefault="00CA5552" w:rsidP="00CA5552">
      <w:pPr>
        <w:pStyle w:val="5"/>
      </w:pPr>
      <w:r>
        <w:rPr>
          <w:rFonts w:hint="eastAsia"/>
        </w:rPr>
        <w:t>直接用万能的点增加属性</w:t>
      </w:r>
    </w:p>
    <w:p w14:paraId="5F20D5E7" w14:textId="5EEE25A3" w:rsidR="00CA5552" w:rsidRDefault="00CA5552" w:rsidP="00EB26F2">
      <w:r>
        <w:rPr>
          <w:noProof/>
        </w:rPr>
        <w:drawing>
          <wp:inline distT="0" distB="0" distL="0" distR="0" wp14:anchorId="7126B9ED" wp14:editId="01BC861E">
            <wp:extent cx="5274310" cy="885825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0596" w14:textId="305BDF0E" w:rsidR="00447419" w:rsidRDefault="000656EB" w:rsidP="000656EB">
      <w:pPr>
        <w:pStyle w:val="5"/>
      </w:pPr>
      <w:r>
        <w:rPr>
          <w:rFonts w:hint="eastAsia"/>
        </w:rPr>
        <w:t>对象操作类中的静态变量（只能查）</w:t>
      </w:r>
    </w:p>
    <w:p w14:paraId="09408D6F" w14:textId="6235068B" w:rsidR="000656EB" w:rsidRDefault="000656EB" w:rsidP="00EB26F2">
      <w:r>
        <w:rPr>
          <w:noProof/>
        </w:rPr>
        <w:drawing>
          <wp:inline distT="0" distB="0" distL="0" distR="0" wp14:anchorId="2E4AF343" wp14:editId="0C631275">
            <wp:extent cx="1819048" cy="342857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E9F9" w14:textId="257ABF59" w:rsidR="002E66EA" w:rsidRDefault="002E66EA" w:rsidP="00EB26F2">
      <w:r w:rsidRPr="002E66EA">
        <w:rPr>
          <w:rFonts w:hint="eastAsia"/>
          <w:highlight w:val="magenta"/>
        </w:rPr>
        <w:t>为啥不能增删改：因为增的会在自己实例化的空间中增，改的话也是变相的在自己实例化的空间中增加，删除的话，自己空间中没有，删除报错</w:t>
      </w:r>
    </w:p>
    <w:p w14:paraId="3D1FEA13" w14:textId="1D5E76C3" w:rsidR="000656EB" w:rsidRDefault="000656EB" w:rsidP="000656EB">
      <w:pPr>
        <w:pStyle w:val="5"/>
      </w:pPr>
      <w:r>
        <w:rPr>
          <w:rFonts w:hint="eastAsia"/>
        </w:rPr>
        <w:t>对象操作类中的方法</w:t>
      </w:r>
    </w:p>
    <w:p w14:paraId="4BFED2B5" w14:textId="390BAB79" w:rsidR="000656EB" w:rsidRDefault="000656EB" w:rsidP="00EB26F2">
      <w:r>
        <w:rPr>
          <w:noProof/>
        </w:rPr>
        <w:drawing>
          <wp:inline distT="0" distB="0" distL="0" distR="0" wp14:anchorId="0FBE19C1" wp14:editId="0AEEAE99">
            <wp:extent cx="1838095" cy="25714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260" w14:textId="742B4F85" w:rsidR="00447419" w:rsidRDefault="00FB4217" w:rsidP="00EB26F2">
      <w:r w:rsidRPr="00CB4180">
        <w:rPr>
          <w:rFonts w:hint="eastAsia"/>
          <w:highlight w:val="yellow"/>
        </w:rPr>
        <w:t>类中方的第一个参数不用传，对象调用的话自动传进去</w:t>
      </w:r>
    </w:p>
    <w:p w14:paraId="6C223E92" w14:textId="518AC5B6" w:rsidR="00447419" w:rsidRDefault="00CB4180" w:rsidP="00CB4180">
      <w:pPr>
        <w:pStyle w:val="2"/>
      </w:pPr>
      <w:r>
        <w:t>d</w:t>
      </w:r>
      <w:r>
        <w:rPr>
          <w:rFonts w:hint="eastAsia"/>
        </w:rPr>
        <w:t>ay1</w:t>
      </w:r>
      <w:r>
        <w:t>7-01(04)</w:t>
      </w:r>
    </w:p>
    <w:p w14:paraId="13243A9E" w14:textId="1CB354B3" w:rsidR="00447419" w:rsidRDefault="00CB4180" w:rsidP="00EB26F2">
      <w:r>
        <w:rPr>
          <w:rFonts w:hint="eastAsia"/>
        </w:rPr>
        <w:t xml:space="preserve">0.5看技术 </w:t>
      </w:r>
      <w:r>
        <w:t xml:space="preserve">  </w:t>
      </w:r>
      <w:r>
        <w:rPr>
          <w:rFonts w:hint="eastAsia"/>
        </w:rPr>
        <w:t>0.5谈吐，交朋友</w:t>
      </w:r>
    </w:p>
    <w:p w14:paraId="100A2B30" w14:textId="6F413B20" w:rsidR="00917349" w:rsidRDefault="00592EFE" w:rsidP="00592EFE">
      <w:pPr>
        <w:pStyle w:val="3"/>
      </w:pPr>
      <w:r>
        <w:rPr>
          <w:rFonts w:hint="eastAsia"/>
        </w:rPr>
        <w:lastRenderedPageBreak/>
        <w:t>扩展（在类里面增加静态变量）</w:t>
      </w:r>
    </w:p>
    <w:p w14:paraId="2A9E03CA" w14:textId="3871E4DF" w:rsidR="00592EFE" w:rsidRDefault="00592EFE" w:rsidP="00592EFE">
      <w:r>
        <w:rPr>
          <w:noProof/>
        </w:rPr>
        <w:drawing>
          <wp:inline distT="0" distB="0" distL="0" distR="0" wp14:anchorId="47CB74CA" wp14:editId="634C3E33">
            <wp:extent cx="2657143" cy="771429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0CCB" w14:textId="0A7D4274" w:rsidR="00CA5552" w:rsidRDefault="00CA5552" w:rsidP="00592EFE">
      <w:r>
        <w:rPr>
          <w:rFonts w:hint="eastAsia"/>
        </w:rPr>
        <w:t>扩展（在类的方法里给对象封装属性）</w:t>
      </w:r>
    </w:p>
    <w:p w14:paraId="026B01AF" w14:textId="65E496B6" w:rsidR="00CA5552" w:rsidRPr="00CA5552" w:rsidRDefault="00CA5552" w:rsidP="00592EFE">
      <w:r>
        <w:rPr>
          <w:noProof/>
        </w:rPr>
        <w:drawing>
          <wp:inline distT="0" distB="0" distL="0" distR="0" wp14:anchorId="0D76B3C4" wp14:editId="1DDB0C0B">
            <wp:extent cx="2580952" cy="952381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B2F5" w14:textId="7F88F6D1" w:rsidR="00592EFE" w:rsidRDefault="009D2C73" w:rsidP="009D2C73">
      <w:pPr>
        <w:pStyle w:val="2"/>
      </w:pPr>
      <w:r>
        <w:t>d</w:t>
      </w:r>
      <w:r>
        <w:rPr>
          <w:rFonts w:hint="eastAsia"/>
        </w:rPr>
        <w:t>ay17-02</w:t>
      </w:r>
      <w:r>
        <w:t>(05)</w:t>
      </w:r>
    </w:p>
    <w:p w14:paraId="1ADAAFF9" w14:textId="731B0077" w:rsidR="009D2C73" w:rsidRDefault="009D2C73" w:rsidP="009D2C73">
      <w:pPr>
        <w:pStyle w:val="2"/>
      </w:pPr>
      <w:r>
        <w:rPr>
          <w:rFonts w:hint="eastAsia"/>
        </w:rPr>
        <w:t>day17-03(</w:t>
      </w:r>
      <w:r>
        <w:t>06</w:t>
      </w:r>
      <w:r>
        <w:rPr>
          <w:rFonts w:hint="eastAsia"/>
        </w:rPr>
        <w:t>)</w:t>
      </w:r>
    </w:p>
    <w:p w14:paraId="6DEDDAAD" w14:textId="442576AF" w:rsidR="009D2C73" w:rsidRDefault="002D5036" w:rsidP="00592EFE">
      <w:r>
        <w:rPr>
          <w:rFonts w:hint="eastAsia"/>
        </w:rPr>
        <w:t>问题既然可以在类外面封装</w:t>
      </w:r>
      <w:r w:rsidR="0016627C">
        <w:rPr>
          <w:rFonts w:hint="eastAsia"/>
        </w:rPr>
        <w:t>属性</w:t>
      </w:r>
      <w:r>
        <w:rPr>
          <w:rFonts w:hint="eastAsia"/>
        </w:rPr>
        <w:t>，为啥在__init__方法中进行封装（</w:t>
      </w:r>
      <w:r w:rsidRPr="00D113C9">
        <w:rPr>
          <w:rFonts w:hint="eastAsia"/>
          <w:highlight w:val="yellow"/>
        </w:rPr>
        <w:t>__init__自动封装，类外面的要调用</w:t>
      </w:r>
      <w:r>
        <w:rPr>
          <w:rFonts w:hint="eastAsia"/>
        </w:rPr>
        <w:t>）</w:t>
      </w:r>
    </w:p>
    <w:p w14:paraId="3474A371" w14:textId="4417F9F8" w:rsidR="002D5036" w:rsidRPr="002D5036" w:rsidRDefault="00796CE5" w:rsidP="002D503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6DD7662" wp14:editId="52CF9846">
            <wp:extent cx="5274310" cy="289369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E851" w14:textId="650F1545" w:rsidR="009D2C73" w:rsidRDefault="009D2C73" w:rsidP="00592EFE"/>
    <w:p w14:paraId="0EAFD8CD" w14:textId="0B1CF70F" w:rsidR="002D5036" w:rsidRDefault="002D5036" w:rsidP="00592EFE"/>
    <w:p w14:paraId="713EB1F8" w14:textId="382D8D1B" w:rsidR="002D5036" w:rsidRDefault="002D5036" w:rsidP="00592EFE">
      <w:r>
        <w:rPr>
          <w:rFonts w:hint="eastAsia"/>
        </w:rPr>
        <w:t>当程序运行时，读到class</w:t>
      </w:r>
      <w:r>
        <w:t xml:space="preserve"> P</w:t>
      </w:r>
      <w:r>
        <w:rPr>
          <w:rFonts w:hint="eastAsia"/>
        </w:rPr>
        <w:t>erson立马成内存中创建一个Person空间（但这个类不用执行）</w:t>
      </w:r>
    </w:p>
    <w:p w14:paraId="468B20AC" w14:textId="01118B74" w:rsidR="002D5036" w:rsidRDefault="002D5036" w:rsidP="00592EFE">
      <w:proofErr w:type="gramStart"/>
      <w:r>
        <w:rPr>
          <w:rFonts w:hint="eastAsia"/>
        </w:rPr>
        <w:t>继续将类静态</w:t>
      </w:r>
      <w:proofErr w:type="gramEnd"/>
      <w:r>
        <w:rPr>
          <w:rFonts w:hint="eastAsia"/>
        </w:rPr>
        <w:t>变量加载到类空间，将方法的地址加载进来，读到创建对象这个代码时，首先碰到Person</w:t>
      </w:r>
      <w:r>
        <w:t>()</w:t>
      </w:r>
      <w:r>
        <w:rPr>
          <w:rFonts w:hint="eastAsia"/>
        </w:rPr>
        <w:t>在内存中实例一个空间</w:t>
      </w:r>
      <w:r w:rsidR="00796CE5">
        <w:rPr>
          <w:rFonts w:hint="eastAsia"/>
        </w:rPr>
        <w:t>（</w:t>
      </w:r>
      <w:r w:rsidR="00796CE5" w:rsidRPr="00796CE5">
        <w:rPr>
          <w:rFonts w:hint="eastAsia"/>
          <w:highlight w:val="yellow"/>
        </w:rPr>
        <w:t>这个实例空间中只有类的指示牌</w:t>
      </w:r>
      <w:r w:rsidR="00796CE5">
        <w:rPr>
          <w:rFonts w:hint="eastAsia"/>
        </w:rPr>
        <w:t>）</w:t>
      </w:r>
      <w:r>
        <w:rPr>
          <w:rFonts w:hint="eastAsia"/>
        </w:rPr>
        <w:t>，然后自动执行__init__将属性加到实例的空间中</w:t>
      </w:r>
    </w:p>
    <w:p w14:paraId="191F8256" w14:textId="54E53FFC" w:rsidR="00796CE5" w:rsidRPr="002D5036" w:rsidRDefault="00796CE5" w:rsidP="00592EFE">
      <w:r>
        <w:rPr>
          <w:rFonts w:hint="eastAsia"/>
        </w:rPr>
        <w:t>注意（</w:t>
      </w:r>
      <w:r w:rsidRPr="00796CE5">
        <w:rPr>
          <w:rFonts w:hint="eastAsia"/>
          <w:highlight w:val="yellow"/>
        </w:rPr>
        <w:t>类中的静态变量加载到内存了，方法没有</w:t>
      </w:r>
      <w:r w:rsidR="0016627C">
        <w:rPr>
          <w:rFonts w:hint="eastAsia"/>
          <w:highlight w:val="yellow"/>
        </w:rPr>
        <w:t>，方法只加载了地址</w:t>
      </w:r>
      <w:r>
        <w:rPr>
          <w:rFonts w:hint="eastAsia"/>
        </w:rPr>
        <w:t>）</w:t>
      </w:r>
    </w:p>
    <w:p w14:paraId="1F4CD53F" w14:textId="06CACCA2" w:rsidR="009D2C73" w:rsidRDefault="007D6BD4" w:rsidP="00592EFE">
      <w:r w:rsidRPr="007D6BD4">
        <w:rPr>
          <w:rFonts w:hint="eastAsia"/>
          <w:highlight w:val="magenta"/>
        </w:rPr>
        <w:t>先从对象空间找然后再找类空间的</w:t>
      </w:r>
    </w:p>
    <w:p w14:paraId="2D19083E" w14:textId="1DD71888" w:rsidR="007D6BD4" w:rsidRDefault="00CC6A49" w:rsidP="00CC6A49">
      <w:pPr>
        <w:pStyle w:val="3"/>
      </w:pPr>
      <w:r>
        <w:rPr>
          <w:rFonts w:hint="eastAsia"/>
        </w:rPr>
        <w:lastRenderedPageBreak/>
        <w:t>查询顺序</w:t>
      </w:r>
    </w:p>
    <w:p w14:paraId="5FD4D1E7" w14:textId="67C63FF2" w:rsidR="00CC6A49" w:rsidRDefault="00CC6A49" w:rsidP="00592EFE">
      <w:r>
        <w:rPr>
          <w:rFonts w:hint="eastAsia"/>
        </w:rPr>
        <w:t>对象.属性:先从对象空间找，如果找不到，再到类空间找，再找不到，再从父类找</w:t>
      </w:r>
    </w:p>
    <w:p w14:paraId="3B90252B" w14:textId="1B93C269" w:rsidR="00CC6A49" w:rsidRDefault="00CC6A49" w:rsidP="00592EFE">
      <w:r>
        <w:rPr>
          <w:rFonts w:hint="eastAsia"/>
        </w:rPr>
        <w:t>类名.属性:先从本类空间找，如果找不到，再从父类找</w:t>
      </w:r>
    </w:p>
    <w:p w14:paraId="385B414E" w14:textId="30D02E47" w:rsidR="0048768A" w:rsidRDefault="007F3575" w:rsidP="0048768A">
      <w:pPr>
        <w:pStyle w:val="2"/>
      </w:pPr>
      <w:r>
        <w:t>d</w:t>
      </w:r>
      <w:r w:rsidR="0048768A">
        <w:t>a</w:t>
      </w:r>
      <w:r w:rsidR="0048768A">
        <w:rPr>
          <w:rFonts w:hint="eastAsia"/>
        </w:rPr>
        <w:t>y</w:t>
      </w:r>
      <w:r w:rsidR="0048768A">
        <w:t>17-04(07)</w:t>
      </w:r>
    </w:p>
    <w:p w14:paraId="0E95E6C7" w14:textId="6D5C988A" w:rsidR="00CC6A49" w:rsidRDefault="00CC6A49" w:rsidP="0048768A">
      <w:pPr>
        <w:pStyle w:val="3"/>
      </w:pPr>
      <w:r w:rsidRPr="0048768A">
        <w:rPr>
          <w:rFonts w:hint="eastAsia"/>
        </w:rPr>
        <w:t>计算一个类实例化多少对象</w:t>
      </w:r>
    </w:p>
    <w:p w14:paraId="1454E12B" w14:textId="012A1E30" w:rsidR="0048768A" w:rsidRDefault="0048768A" w:rsidP="0048768A">
      <w:r>
        <w:rPr>
          <w:noProof/>
        </w:rPr>
        <w:drawing>
          <wp:inline distT="0" distB="0" distL="0" distR="0" wp14:anchorId="0BC6B0BE" wp14:editId="1E50145E">
            <wp:extent cx="5274310" cy="1389380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C837" w14:textId="767373E0" w:rsidR="0048768A" w:rsidRDefault="0048768A" w:rsidP="0048768A">
      <w:r>
        <w:rPr>
          <w:noProof/>
        </w:rPr>
        <w:drawing>
          <wp:inline distT="0" distB="0" distL="0" distR="0" wp14:anchorId="46FCCB3B" wp14:editId="75239BF4">
            <wp:extent cx="5274310" cy="241554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5787" w14:textId="716A7B97" w:rsidR="007F3575" w:rsidRDefault="007F3575" w:rsidP="0048768A">
      <w:r>
        <w:rPr>
          <w:noProof/>
        </w:rPr>
        <w:lastRenderedPageBreak/>
        <w:drawing>
          <wp:inline distT="0" distB="0" distL="0" distR="0" wp14:anchorId="78473025" wp14:editId="32D35B83">
            <wp:extent cx="5274310" cy="311086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493E" w14:textId="41D5E9E5" w:rsidR="007F3575" w:rsidRDefault="007F3575" w:rsidP="007F3575">
      <w:pPr>
        <w:pStyle w:val="2"/>
      </w:pPr>
      <w:r>
        <w:rPr>
          <w:rFonts w:hint="eastAsia"/>
        </w:rPr>
        <w:t>d</w:t>
      </w:r>
      <w:r>
        <w:t>ay17-</w:t>
      </w:r>
      <w:r>
        <w:rPr>
          <w:rFonts w:hint="eastAsia"/>
        </w:rPr>
        <w:t>05（08）组合</w:t>
      </w:r>
    </w:p>
    <w:p w14:paraId="428AAB0F" w14:textId="0609D494" w:rsidR="007F3575" w:rsidRDefault="00B44231" w:rsidP="0048768A">
      <w:r>
        <w:rPr>
          <w:rFonts w:hint="eastAsia"/>
        </w:rPr>
        <w:t>组合：给一个类的对象封装一个属性，这个属性是令一个类的对象</w:t>
      </w:r>
    </w:p>
    <w:p w14:paraId="422CDF52" w14:textId="0DF6C4DA" w:rsidR="00B44231" w:rsidRDefault="002D267C" w:rsidP="002D267C">
      <w:pPr>
        <w:pStyle w:val="2"/>
      </w:pPr>
      <w:r>
        <w:t>d</w:t>
      </w:r>
      <w:r>
        <w:rPr>
          <w:rFonts w:hint="eastAsia"/>
        </w:rPr>
        <w:t>ay</w:t>
      </w:r>
      <w:r>
        <w:t>18-01(0</w:t>
      </w:r>
      <w:r>
        <w:rPr>
          <w:rFonts w:hint="eastAsia"/>
        </w:rPr>
        <w:t>9</w:t>
      </w:r>
      <w:r>
        <w:t>)</w:t>
      </w:r>
    </w:p>
    <w:p w14:paraId="4A2CEF93" w14:textId="4CF16362" w:rsidR="002D267C" w:rsidRDefault="002D267C" w:rsidP="002D267C">
      <w:pPr>
        <w:pStyle w:val="2"/>
      </w:pPr>
      <w:r>
        <w:rPr>
          <w:rFonts w:hint="eastAsia"/>
        </w:rPr>
        <w:t>d</w:t>
      </w:r>
      <w:r>
        <w:t>ay</w:t>
      </w:r>
      <w:r>
        <w:rPr>
          <w:rFonts w:hint="eastAsia"/>
        </w:rPr>
        <w:t>18-02（10）继承</w:t>
      </w:r>
    </w:p>
    <w:p w14:paraId="637E84DC" w14:textId="0E446AA5" w:rsidR="002D267C" w:rsidRDefault="00BC2868" w:rsidP="0048768A">
      <w:r>
        <w:rPr>
          <w:rFonts w:hint="eastAsia"/>
        </w:rPr>
        <w:t>面向对象的三大特性：封装，继承，多态</w:t>
      </w:r>
    </w:p>
    <w:p w14:paraId="22ED5F85" w14:textId="6D3B9C44" w:rsidR="00BC2868" w:rsidRDefault="00BC2868" w:rsidP="0048768A">
      <w:r>
        <w:rPr>
          <w:rFonts w:hint="eastAsia"/>
        </w:rPr>
        <w:t>用法</w:t>
      </w:r>
      <w:r>
        <w:rPr>
          <w:noProof/>
        </w:rPr>
        <w:drawing>
          <wp:inline distT="0" distB="0" distL="0" distR="0" wp14:anchorId="554FA370" wp14:editId="6B3DD122">
            <wp:extent cx="2047619" cy="361905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D15E" w14:textId="61D2B55F" w:rsidR="00BC2868" w:rsidRDefault="00BC2868" w:rsidP="00BC2868">
      <w:pPr>
        <w:pStyle w:val="3"/>
      </w:pPr>
      <w:r>
        <w:rPr>
          <w:rFonts w:hint="eastAsia"/>
        </w:rPr>
        <w:t>访问</w:t>
      </w:r>
    </w:p>
    <w:p w14:paraId="6B84E80F" w14:textId="4A87E859" w:rsidR="00BC2868" w:rsidRDefault="00BC2868" w:rsidP="00043331">
      <w:pPr>
        <w:pStyle w:val="4"/>
      </w:pP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子类可以用子类</w:t>
      </w:r>
      <w:proofErr w:type="gramStart"/>
      <w:r>
        <w:rPr>
          <w:rFonts w:hint="eastAsia"/>
        </w:rPr>
        <w:t>名访问父</w:t>
      </w:r>
      <w:proofErr w:type="gramEnd"/>
      <w:r>
        <w:rPr>
          <w:rFonts w:hint="eastAsia"/>
        </w:rPr>
        <w:t>类的静态变量和方法</w:t>
      </w:r>
    </w:p>
    <w:p w14:paraId="5AE9832F" w14:textId="2BEAEE36" w:rsidR="00BC2868" w:rsidRDefault="00BC2868" w:rsidP="00043331">
      <w:r>
        <w:rPr>
          <w:noProof/>
        </w:rPr>
        <w:drawing>
          <wp:inline distT="0" distB="0" distL="0" distR="0" wp14:anchorId="378943BF" wp14:editId="27F8CEF4">
            <wp:extent cx="3628571" cy="1095238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56A2" w14:textId="5C2BA37A" w:rsidR="00043331" w:rsidRDefault="00043331" w:rsidP="00043331">
      <w:pPr>
        <w:pStyle w:val="4"/>
      </w:pPr>
      <w:r>
        <w:rPr>
          <w:rFonts w:hint="eastAsia"/>
        </w:rPr>
        <w:lastRenderedPageBreak/>
        <w:t>子类实例化的对象也可以</w:t>
      </w:r>
      <w:proofErr w:type="gramStart"/>
      <w:r>
        <w:rPr>
          <w:rFonts w:hint="eastAsia"/>
        </w:rPr>
        <w:t>访问父类的</w:t>
      </w:r>
      <w:proofErr w:type="gramEnd"/>
      <w:r>
        <w:rPr>
          <w:rFonts w:hint="eastAsia"/>
        </w:rPr>
        <w:t>所有方法</w:t>
      </w:r>
    </w:p>
    <w:p w14:paraId="112B7004" w14:textId="034A9723" w:rsidR="00043331" w:rsidRDefault="00043331" w:rsidP="00043331">
      <w:r>
        <w:rPr>
          <w:noProof/>
        </w:rPr>
        <w:drawing>
          <wp:inline distT="0" distB="0" distL="0" distR="0" wp14:anchorId="5A9AD2B2" wp14:editId="0091D288">
            <wp:extent cx="3514286" cy="1371429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D20F" w14:textId="214712F4" w:rsidR="00043331" w:rsidRDefault="00043331" w:rsidP="00043331">
      <w:pPr>
        <w:pStyle w:val="4"/>
      </w:pPr>
      <w:r>
        <w:rPr>
          <w:rFonts w:hint="eastAsia"/>
        </w:rPr>
        <w:t>内存访问顺序</w:t>
      </w:r>
    </w:p>
    <w:p w14:paraId="3EAEED49" w14:textId="71CF20D5" w:rsidR="00043331" w:rsidRDefault="00043331" w:rsidP="00CA6A58">
      <w:r>
        <w:rPr>
          <w:noProof/>
        </w:rPr>
        <w:drawing>
          <wp:inline distT="0" distB="0" distL="0" distR="0" wp14:anchorId="073CF1B3" wp14:editId="3E223EE1">
            <wp:extent cx="5274310" cy="190246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752E" w14:textId="2D61376B" w:rsidR="00043331" w:rsidRDefault="00043331" w:rsidP="00CA6A58">
      <w:pPr>
        <w:pStyle w:val="2"/>
      </w:pPr>
      <w:r>
        <w:rPr>
          <w:rFonts w:hint="eastAsia"/>
        </w:rPr>
        <w:t>day</w:t>
      </w:r>
      <w:r>
        <w:t>18-03(11)</w:t>
      </w:r>
      <w:r w:rsidR="00CA6A58">
        <w:t>(</w:t>
      </w:r>
      <w:r w:rsidR="00CA6A58">
        <w:rPr>
          <w:rFonts w:hint="eastAsia"/>
        </w:rPr>
        <w:t>继承关系中执行方法</w:t>
      </w:r>
      <w:r w:rsidR="00CA6A58">
        <w:t>)</w:t>
      </w:r>
    </w:p>
    <w:p w14:paraId="0597D326" w14:textId="42C6E200" w:rsidR="00CA6A58" w:rsidRDefault="00A26093" w:rsidP="00CA6A58">
      <w:r>
        <w:rPr>
          <w:rFonts w:hint="eastAsia"/>
        </w:rPr>
        <w:t>子类中有方法就执行子类的，没有就</w:t>
      </w:r>
      <w:proofErr w:type="gramStart"/>
      <w:r>
        <w:rPr>
          <w:rFonts w:hint="eastAsia"/>
        </w:rPr>
        <w:t>执行父类的</w:t>
      </w:r>
      <w:proofErr w:type="gramEnd"/>
    </w:p>
    <w:p w14:paraId="62D8EEF8" w14:textId="1C6E38CF" w:rsidR="00A26093" w:rsidRDefault="00A26093" w:rsidP="00CA6A58">
      <w:r>
        <w:rPr>
          <w:rFonts w:hint="eastAsia"/>
        </w:rPr>
        <w:t>只</w:t>
      </w:r>
      <w:proofErr w:type="gramStart"/>
      <w:r>
        <w:rPr>
          <w:rFonts w:hint="eastAsia"/>
        </w:rPr>
        <w:t>执行父类的</w:t>
      </w:r>
      <w:proofErr w:type="gramEnd"/>
      <w:r>
        <w:rPr>
          <w:rFonts w:hint="eastAsia"/>
        </w:rPr>
        <w:t>方法，子类中不要定义与</w:t>
      </w:r>
      <w:proofErr w:type="gramStart"/>
      <w:r>
        <w:rPr>
          <w:rFonts w:hint="eastAsia"/>
        </w:rPr>
        <w:t>父类同</w:t>
      </w:r>
      <w:proofErr w:type="gramEnd"/>
      <w:r>
        <w:rPr>
          <w:rFonts w:hint="eastAsia"/>
        </w:rPr>
        <w:t>名的方法</w:t>
      </w:r>
    </w:p>
    <w:p w14:paraId="4B862DD2" w14:textId="1E7D9A34" w:rsidR="00A26093" w:rsidRDefault="00A26093" w:rsidP="00CA6A58">
      <w:r>
        <w:rPr>
          <w:rFonts w:hint="eastAsia"/>
        </w:rPr>
        <w:t>只执行子类的方法，在子类创建这个方法</w:t>
      </w:r>
    </w:p>
    <w:p w14:paraId="5391845F" w14:textId="1CFC7082" w:rsidR="00A26093" w:rsidRDefault="00A26093" w:rsidP="00A705B2">
      <w:pPr>
        <w:pStyle w:val="3"/>
      </w:pPr>
      <w:r>
        <w:rPr>
          <w:rFonts w:hint="eastAsia"/>
        </w:rPr>
        <w:t>即执行子类的方法，又要</w:t>
      </w:r>
      <w:proofErr w:type="gramStart"/>
      <w:r>
        <w:rPr>
          <w:rFonts w:hint="eastAsia"/>
        </w:rPr>
        <w:t>执行父类的</w:t>
      </w:r>
      <w:proofErr w:type="gramEnd"/>
      <w:r>
        <w:rPr>
          <w:rFonts w:hint="eastAsia"/>
        </w:rPr>
        <w:t>方法</w:t>
      </w:r>
    </w:p>
    <w:p w14:paraId="1B74F76E" w14:textId="40E83038" w:rsidR="00A705B2" w:rsidRDefault="00A705B2" w:rsidP="00A705B2">
      <w:pPr>
        <w:pStyle w:val="4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构造方法</w:t>
      </w:r>
    </w:p>
    <w:p w14:paraId="5EFA44F3" w14:textId="73CCD703" w:rsidR="00A26093" w:rsidRDefault="00A705B2" w:rsidP="00CA6A58">
      <w:r>
        <w:rPr>
          <w:noProof/>
        </w:rPr>
        <w:lastRenderedPageBreak/>
        <w:drawing>
          <wp:inline distT="0" distB="0" distL="0" distR="0" wp14:anchorId="158DB51C" wp14:editId="0EFF50D6">
            <wp:extent cx="5274310" cy="3859530"/>
            <wp:effectExtent l="0" t="0" r="254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93EA" w14:textId="3EDA8E3B" w:rsidR="00A705B2" w:rsidRDefault="00A705B2" w:rsidP="003F2670">
      <w:pPr>
        <w:pStyle w:val="4"/>
      </w:pPr>
      <w:r>
        <w:rPr>
          <w:rFonts w:hint="eastAsia"/>
        </w:rPr>
        <w:t>方案二：用super</w:t>
      </w:r>
      <w:r>
        <w:t>()</w:t>
      </w:r>
      <w:r w:rsidR="003F2670" w:rsidRPr="003F2670">
        <w:rPr>
          <w:rFonts w:hint="eastAsia"/>
          <w:highlight w:val="yellow"/>
        </w:rPr>
        <w:t>推荐</w:t>
      </w:r>
    </w:p>
    <w:p w14:paraId="35A08447" w14:textId="65A9A39E" w:rsidR="003F2670" w:rsidRDefault="003F2670" w:rsidP="00CA6A58">
      <w:r>
        <w:rPr>
          <w:noProof/>
        </w:rPr>
        <w:drawing>
          <wp:inline distT="0" distB="0" distL="0" distR="0" wp14:anchorId="37F6C3A2" wp14:editId="2D043753">
            <wp:extent cx="5274310" cy="2472055"/>
            <wp:effectExtent l="0" t="0" r="254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E631" w14:textId="010C14D5" w:rsidR="003F2670" w:rsidRDefault="00AE70BA" w:rsidP="00AE70BA">
      <w:pPr>
        <w:pStyle w:val="2"/>
      </w:pPr>
      <w:r>
        <w:t>day18-04(12)(</w:t>
      </w:r>
      <w:r>
        <w:rPr>
          <w:rFonts w:hint="eastAsia"/>
        </w:rPr>
        <w:t>继承的顺序，深度优先和广度优先</w:t>
      </w:r>
      <w:r>
        <w:t>)</w:t>
      </w:r>
    </w:p>
    <w:p w14:paraId="7650AFB9" w14:textId="4D4D9A4A" w:rsidR="00AE70BA" w:rsidRDefault="00AE70BA" w:rsidP="00AE70BA">
      <w:pPr>
        <w:pStyle w:val="3"/>
      </w:pPr>
      <w:r>
        <w:rPr>
          <w:rFonts w:hint="eastAsia"/>
        </w:rPr>
        <w:t>继承（单继承，多继承）</w:t>
      </w:r>
    </w:p>
    <w:p w14:paraId="3524D589" w14:textId="12823FD4" w:rsidR="00AE70BA" w:rsidRDefault="00AE70BA" w:rsidP="003D59BE">
      <w:r>
        <w:rPr>
          <w:rFonts w:hint="eastAsia"/>
        </w:rPr>
        <w:t>新式类：凡是继承object类都是新式类（python</w:t>
      </w:r>
      <w:r>
        <w:t>3</w:t>
      </w:r>
      <w:r>
        <w:rPr>
          <w:rFonts w:hint="eastAsia"/>
        </w:rPr>
        <w:t>中所有的类都是新式类，默认继承object）</w:t>
      </w:r>
    </w:p>
    <w:p w14:paraId="29D76CE0" w14:textId="056FAD85" w:rsidR="003D59BE" w:rsidRDefault="003D59BE" w:rsidP="003D59BE">
      <w:r>
        <w:rPr>
          <w:rFonts w:hint="eastAsia"/>
        </w:rPr>
        <w:t>经典类：不继承object类都是经典类（python</w:t>
      </w:r>
      <w:r>
        <w:t>2</w:t>
      </w:r>
      <w:r>
        <w:rPr>
          <w:rFonts w:hint="eastAsia"/>
        </w:rPr>
        <w:t>中既有</w:t>
      </w:r>
      <w:proofErr w:type="gramStart"/>
      <w:r>
        <w:rPr>
          <w:rFonts w:hint="eastAsia"/>
        </w:rPr>
        <w:t>新式类又有</w:t>
      </w:r>
      <w:proofErr w:type="gramEnd"/>
      <w:r>
        <w:rPr>
          <w:rFonts w:hint="eastAsia"/>
        </w:rPr>
        <w:t>经典类）</w:t>
      </w:r>
    </w:p>
    <w:p w14:paraId="2860746D" w14:textId="77543F84" w:rsidR="003D59BE" w:rsidRDefault="003D59BE" w:rsidP="003D59BE">
      <w:r w:rsidRPr="003D59BE">
        <w:rPr>
          <w:rFonts w:hint="eastAsia"/>
          <w:highlight w:val="yellow"/>
        </w:rPr>
        <w:lastRenderedPageBreak/>
        <w:t>单继承：新式类和经典类执行的顺序一样</w:t>
      </w:r>
    </w:p>
    <w:p w14:paraId="7615A48F" w14:textId="4AD7387A" w:rsidR="003D59BE" w:rsidRDefault="003D59BE" w:rsidP="003D59BE">
      <w:r w:rsidRPr="003D59BE">
        <w:rPr>
          <w:rFonts w:hint="eastAsia"/>
          <w:highlight w:val="yellow"/>
        </w:rPr>
        <w:t>多继承：新式类和经典类执行的顺序不一样</w:t>
      </w:r>
    </w:p>
    <w:p w14:paraId="3D9E89D2" w14:textId="7BAEE582" w:rsidR="003D59BE" w:rsidRDefault="003D59BE" w:rsidP="003D59BE">
      <w:pPr>
        <w:pStyle w:val="3"/>
      </w:pPr>
      <w:r>
        <w:rPr>
          <w:rFonts w:hint="eastAsia"/>
        </w:rPr>
        <w:t>区别</w:t>
      </w:r>
    </w:p>
    <w:p w14:paraId="7FA79A25" w14:textId="2E677E73" w:rsidR="003D59BE" w:rsidRDefault="003D59BE" w:rsidP="003D59BE">
      <w:pPr>
        <w:pStyle w:val="3"/>
      </w:pPr>
      <w:r>
        <w:rPr>
          <w:rFonts w:hint="eastAsia"/>
        </w:rPr>
        <w:t>新式类：遵循广度优先</w:t>
      </w:r>
      <w:r w:rsidR="00CE17C4">
        <w:rPr>
          <w:rFonts w:hint="eastAsia"/>
        </w:rPr>
        <w:t>(</w:t>
      </w:r>
      <w:r w:rsidR="00CE17C4">
        <w:t>python3)</w:t>
      </w:r>
      <w:r w:rsidR="00EB1623">
        <w:t>(</w:t>
      </w:r>
      <w:r w:rsidR="00EB1623">
        <w:rPr>
          <w:rFonts w:hint="eastAsia"/>
        </w:rPr>
        <w:t>最多继承两个类，3个类就出错</w:t>
      </w:r>
      <w:r w:rsidR="00EB1623">
        <w:t>)</w:t>
      </w:r>
    </w:p>
    <w:p w14:paraId="6254A02C" w14:textId="5DA5764C" w:rsidR="00CE17C4" w:rsidRDefault="00CE17C4" w:rsidP="00217034">
      <w:pPr>
        <w:pStyle w:val="2"/>
      </w:pPr>
      <w:r>
        <w:t>day19-01(13)</w:t>
      </w:r>
    </w:p>
    <w:p w14:paraId="2FB82DF5" w14:textId="055BE669" w:rsidR="00217034" w:rsidRDefault="00217034" w:rsidP="00217034">
      <w:r>
        <w:rPr>
          <w:rFonts w:hint="eastAsia"/>
        </w:rPr>
        <w:t>继承的好处：</w:t>
      </w:r>
    </w:p>
    <w:p w14:paraId="31A30484" w14:textId="6E10FA5C" w:rsidR="00217034" w:rsidRDefault="00217034" w:rsidP="00217034">
      <w:r>
        <w:rPr>
          <w:rFonts w:hint="eastAsia"/>
        </w:rPr>
        <w:t>优化代码，节省代码</w:t>
      </w:r>
    </w:p>
    <w:p w14:paraId="1C619D33" w14:textId="417612B8" w:rsidR="00217034" w:rsidRDefault="00217034" w:rsidP="00217034">
      <w:r>
        <w:rPr>
          <w:rFonts w:hint="eastAsia"/>
        </w:rPr>
        <w:t>提高代码的复用性</w:t>
      </w:r>
    </w:p>
    <w:p w14:paraId="69B8F34F" w14:textId="4BEC3A33" w:rsidR="00217034" w:rsidRDefault="003038D3" w:rsidP="00217034">
      <w:proofErr w:type="gramStart"/>
      <w:r w:rsidRPr="00F723A1">
        <w:rPr>
          <w:rFonts w:hint="eastAsia"/>
          <w:highlight w:val="yellow"/>
        </w:rPr>
        <w:t>让类与</w:t>
      </w:r>
      <w:proofErr w:type="gramEnd"/>
      <w:r w:rsidRPr="00F723A1">
        <w:rPr>
          <w:rFonts w:hint="eastAsia"/>
          <w:highlight w:val="yellow"/>
        </w:rPr>
        <w:t>类之间发生关系</w:t>
      </w:r>
    </w:p>
    <w:p w14:paraId="58CDA276" w14:textId="77777777" w:rsidR="00F723A1" w:rsidRDefault="00F723A1" w:rsidP="00217034"/>
    <w:p w14:paraId="4CE43635" w14:textId="0CEEF4C2" w:rsidR="00D20B93" w:rsidRDefault="00D20B93" w:rsidP="00CE17C4">
      <w:r>
        <w:rPr>
          <w:noProof/>
        </w:rPr>
        <w:drawing>
          <wp:inline distT="0" distB="0" distL="0" distR="0" wp14:anchorId="14B092A1" wp14:editId="6445BF17">
            <wp:extent cx="5274310" cy="41395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EF9" w14:textId="24F88269" w:rsidR="00CD21FC" w:rsidRDefault="00CD21FC" w:rsidP="00CD21FC">
      <w:r>
        <w:rPr>
          <w:rFonts w:hint="eastAsia"/>
        </w:rPr>
        <w:t>广度优先：沿着一条路走，到最后一个结点</w:t>
      </w:r>
      <w:proofErr w:type="gramStart"/>
      <w:r>
        <w:rPr>
          <w:rFonts w:hint="eastAsia"/>
        </w:rPr>
        <w:t>时判断</w:t>
      </w:r>
      <w:proofErr w:type="gramEnd"/>
      <w:r>
        <w:rPr>
          <w:rFonts w:hint="eastAsia"/>
        </w:rPr>
        <w:t>是不是还有其他没有走的路径到达最后一个结点，如果有其他路径的话，就换成另一个路径走。</w:t>
      </w:r>
    </w:p>
    <w:p w14:paraId="6CAFCA49" w14:textId="166D5E12" w:rsidR="00CD21FC" w:rsidRDefault="00CD21FC" w:rsidP="00CE17C4">
      <w:r>
        <w:rPr>
          <w:noProof/>
        </w:rPr>
        <w:drawing>
          <wp:inline distT="0" distB="0" distL="0" distR="0" wp14:anchorId="0905F4D4" wp14:editId="448E1F6A">
            <wp:extent cx="2371429" cy="876190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1FC">
        <w:rPr>
          <w:rFonts w:hint="eastAsia"/>
          <w:highlight w:val="yellow"/>
        </w:rPr>
        <w:t>是用这个方法来</w:t>
      </w:r>
      <w:commentRangeStart w:id="23"/>
      <w:r w:rsidRPr="00CD21FC">
        <w:rPr>
          <w:rFonts w:hint="eastAsia"/>
          <w:highlight w:val="yellow"/>
        </w:rPr>
        <w:t>查看</w:t>
      </w:r>
      <w:commentRangeEnd w:id="23"/>
      <w:r w:rsidR="00C160CE">
        <w:rPr>
          <w:rStyle w:val="a6"/>
        </w:rPr>
        <w:commentReference w:id="23"/>
      </w:r>
      <w:r w:rsidRPr="00CD21FC">
        <w:rPr>
          <w:rFonts w:hint="eastAsia"/>
          <w:highlight w:val="yellow"/>
        </w:rPr>
        <w:t>类的中方法的执行顺序</w:t>
      </w:r>
    </w:p>
    <w:p w14:paraId="71000230" w14:textId="30960ECB" w:rsidR="003D59BE" w:rsidRDefault="003D59BE" w:rsidP="003D59BE">
      <w:pPr>
        <w:pStyle w:val="3"/>
      </w:pPr>
      <w:r>
        <w:rPr>
          <w:rFonts w:hint="eastAsia"/>
        </w:rPr>
        <w:lastRenderedPageBreak/>
        <w:t>经典类：遵循</w:t>
      </w:r>
      <w:r w:rsidR="00CD21FC">
        <w:rPr>
          <w:rFonts w:hint="eastAsia"/>
        </w:rPr>
        <w:t>深度优先</w:t>
      </w:r>
      <w:r w:rsidR="00CE17C4">
        <w:rPr>
          <w:rFonts w:hint="eastAsia"/>
        </w:rPr>
        <w:t>（p</w:t>
      </w:r>
      <w:r w:rsidR="00CE17C4">
        <w:t>ython2</w:t>
      </w:r>
      <w:r w:rsidR="00CE17C4">
        <w:rPr>
          <w:rFonts w:hint="eastAsia"/>
        </w:rPr>
        <w:t>）</w:t>
      </w:r>
      <w:r w:rsidR="00EB1623">
        <w:rPr>
          <w:rFonts w:hint="eastAsia"/>
        </w:rPr>
        <w:t>（最多继承两个类，3个类就出错）</w:t>
      </w:r>
    </w:p>
    <w:p w14:paraId="59DAD012" w14:textId="6E89D921" w:rsidR="00CD21FC" w:rsidRDefault="00CE17C4" w:rsidP="00CE17C4">
      <w:r>
        <w:rPr>
          <w:rFonts w:hint="eastAsia"/>
        </w:rPr>
        <w:t>深度优先是一条路走到黑</w:t>
      </w:r>
    </w:p>
    <w:p w14:paraId="0C4F6A18" w14:textId="0078D319" w:rsidR="009678CC" w:rsidRDefault="009678CC" w:rsidP="009678CC">
      <w:pPr>
        <w:pStyle w:val="2"/>
      </w:pPr>
      <w:r>
        <w:t>d</w:t>
      </w:r>
      <w:r>
        <w:rPr>
          <w:rFonts w:hint="eastAsia"/>
        </w:rPr>
        <w:t>ay</w:t>
      </w:r>
      <w:r>
        <w:t>19-02(14)</w:t>
      </w:r>
    </w:p>
    <w:p w14:paraId="5DA5C07B" w14:textId="77777777" w:rsidR="009678CC" w:rsidRDefault="009678CC" w:rsidP="009678CC">
      <w:pPr>
        <w:pStyle w:val="3"/>
      </w:pPr>
      <w:r>
        <w:rPr>
          <w:rFonts w:hint="eastAsia"/>
        </w:rPr>
        <w:t>坑</w:t>
      </w:r>
    </w:p>
    <w:p w14:paraId="395BA82C" w14:textId="5A21F6AD" w:rsidR="009678CC" w:rsidRDefault="009678CC" w:rsidP="00CE17C4">
      <w:r>
        <w:rPr>
          <w:noProof/>
        </w:rPr>
        <w:drawing>
          <wp:inline distT="0" distB="0" distL="0" distR="0" wp14:anchorId="45871983" wp14:editId="625E63A7">
            <wp:extent cx="5274310" cy="1839595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3219" w14:textId="673EF6E5" w:rsidR="009678CC" w:rsidRDefault="00E20F95" w:rsidP="00CE17C4">
      <w:r>
        <w:rPr>
          <w:noProof/>
        </w:rPr>
        <w:drawing>
          <wp:inline distT="0" distB="0" distL="0" distR="0" wp14:anchorId="0FF53E3F" wp14:editId="30F9C70D">
            <wp:extent cx="5274310" cy="1443990"/>
            <wp:effectExtent l="0" t="0" r="254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AE0B" w14:textId="323E5B93" w:rsidR="00EB1623" w:rsidRDefault="00EB1623" w:rsidP="00EB1623">
      <w:pPr>
        <w:pStyle w:val="2"/>
      </w:pPr>
      <w:r>
        <w:t>d</w:t>
      </w:r>
      <w:r>
        <w:rPr>
          <w:rFonts w:hint="eastAsia"/>
        </w:rPr>
        <w:t>ay</w:t>
      </w:r>
      <w:r>
        <w:t>19-03(15)</w:t>
      </w:r>
    </w:p>
    <w:p w14:paraId="1D4BF6EA" w14:textId="0A9CE938" w:rsidR="00751C0C" w:rsidRDefault="00751C0C" w:rsidP="00751C0C">
      <w:pPr>
        <w:pStyle w:val="3"/>
      </w:pPr>
      <w:r>
        <w:rPr>
          <w:rFonts w:hint="eastAsia"/>
        </w:rPr>
        <w:t>抽象类，接口类</w:t>
      </w:r>
    </w:p>
    <w:p w14:paraId="40ABAD03" w14:textId="292AC84A" w:rsidR="00751C0C" w:rsidRDefault="00751C0C" w:rsidP="00751C0C">
      <w:r>
        <w:rPr>
          <w:rFonts w:hint="eastAsia"/>
        </w:rPr>
        <w:t>抽象类</w:t>
      </w:r>
      <w:r w:rsidR="00694018">
        <w:rPr>
          <w:rFonts w:hint="eastAsia"/>
        </w:rPr>
        <w:t>和接口类就是定义一个规则：</w:t>
      </w:r>
    </w:p>
    <w:p w14:paraId="69528A98" w14:textId="7AFE2CF0" w:rsidR="00694018" w:rsidRDefault="005C310D" w:rsidP="00751C0C">
      <w:r>
        <w:rPr>
          <w:noProof/>
        </w:rPr>
        <w:drawing>
          <wp:inline distT="0" distB="0" distL="0" distR="0" wp14:anchorId="16BFA9E4" wp14:editId="163B4621">
            <wp:extent cx="5274310" cy="92011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E1EF" w14:textId="6F953056" w:rsidR="005C310D" w:rsidRDefault="005C310D" w:rsidP="00A70981">
      <w:pPr>
        <w:pStyle w:val="2"/>
      </w:pPr>
      <w:r>
        <w:rPr>
          <w:rFonts w:hint="eastAsia"/>
        </w:rPr>
        <w:lastRenderedPageBreak/>
        <w:t>day</w:t>
      </w:r>
      <w:r>
        <w:t>19-04(16)</w:t>
      </w:r>
      <w:r>
        <w:rPr>
          <w:rFonts w:hint="eastAsia"/>
        </w:rPr>
        <w:t>面向对象三大特性之封装</w:t>
      </w:r>
    </w:p>
    <w:p w14:paraId="496C4642" w14:textId="47EC5B47" w:rsidR="005C310D" w:rsidRDefault="005C310D" w:rsidP="00751C0C">
      <w:r>
        <w:t>python</w:t>
      </w:r>
      <w:r>
        <w:rPr>
          <w:rFonts w:hint="eastAsia"/>
        </w:rPr>
        <w:t>中处处是多态</w:t>
      </w:r>
    </w:p>
    <w:p w14:paraId="51768643" w14:textId="25071899" w:rsidR="000B4402" w:rsidRDefault="000B4402" w:rsidP="00751C0C">
      <w:r>
        <w:rPr>
          <w:rFonts w:hint="eastAsia"/>
        </w:rPr>
        <w:t>python中没有多态，他有什么？他有鸭子类型</w:t>
      </w:r>
    </w:p>
    <w:p w14:paraId="1C477C80" w14:textId="53BB94DB" w:rsidR="000B4402" w:rsidRDefault="001828A9" w:rsidP="00751C0C">
      <w:r>
        <w:rPr>
          <w:noProof/>
        </w:rPr>
        <w:drawing>
          <wp:inline distT="0" distB="0" distL="0" distR="0" wp14:anchorId="2A2D1A61" wp14:editId="655E5215">
            <wp:extent cx="5274310" cy="232664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83A0" w14:textId="3338E711" w:rsidR="00515046" w:rsidRDefault="000636E4" w:rsidP="000636E4">
      <w:pPr>
        <w:pStyle w:val="3"/>
      </w:pPr>
      <w:r>
        <w:rPr>
          <w:rFonts w:hint="eastAsia"/>
        </w:rPr>
        <w:t>封装</w:t>
      </w:r>
    </w:p>
    <w:p w14:paraId="29053A17" w14:textId="5DF315A5" w:rsidR="000636E4" w:rsidRDefault="000636E4" w:rsidP="000636E4">
      <w:r w:rsidRPr="00B51C4D">
        <w:rPr>
          <w:rFonts w:hint="eastAsia"/>
          <w:highlight w:val="yellow"/>
        </w:rPr>
        <w:t>广义的封装：实例化</w:t>
      </w:r>
      <w:r w:rsidR="00437D05" w:rsidRPr="00B51C4D">
        <w:rPr>
          <w:rFonts w:hint="eastAsia"/>
          <w:highlight w:val="yellow"/>
        </w:rPr>
        <w:t>一个对象，给对象空间封装一些属性</w:t>
      </w:r>
    </w:p>
    <w:p w14:paraId="51923322" w14:textId="51DE5F29" w:rsidR="00437D05" w:rsidRDefault="00437D05" w:rsidP="000636E4">
      <w:r w:rsidRPr="00B51C4D">
        <w:rPr>
          <w:rFonts w:hint="eastAsia"/>
          <w:highlight w:val="yellow"/>
        </w:rPr>
        <w:t>狭义的封装:私有化</w:t>
      </w:r>
    </w:p>
    <w:p w14:paraId="5AF58807" w14:textId="69E7F661" w:rsidR="00437D05" w:rsidRDefault="00437D05" w:rsidP="000636E4">
      <w:r>
        <w:rPr>
          <w:rFonts w:hint="eastAsia"/>
        </w:rPr>
        <w:t>私有成员:私有静态字段，私有方法，私有对象属性</w:t>
      </w:r>
    </w:p>
    <w:p w14:paraId="02E3D1CA" w14:textId="1B016CF1" w:rsidR="00437D05" w:rsidRDefault="00437D05" w:rsidP="00437D05">
      <w:pPr>
        <w:pStyle w:val="3"/>
      </w:pPr>
      <w:r>
        <w:rPr>
          <w:rFonts w:hint="eastAsia"/>
        </w:rPr>
        <w:t>私有静态字段（</w:t>
      </w:r>
      <w:r w:rsidRPr="00437D05">
        <w:rPr>
          <w:rFonts w:hint="eastAsia"/>
          <w:highlight w:val="magenta"/>
        </w:rPr>
        <w:t>对于私有静态字段来说，只能在本类中内部访问，类的外部，派生类均不可访问</w:t>
      </w:r>
      <w:r>
        <w:rPr>
          <w:rFonts w:hint="eastAsia"/>
        </w:rPr>
        <w:t>）</w:t>
      </w:r>
    </w:p>
    <w:p w14:paraId="6F972F6B" w14:textId="0A1F4DF8" w:rsidR="00437D05" w:rsidRPr="00437D05" w:rsidRDefault="00437D05" w:rsidP="000636E4">
      <w:pPr>
        <w:rPr>
          <w:highlight w:val="yellow"/>
        </w:rPr>
      </w:pPr>
      <w:r w:rsidRPr="00437D05">
        <w:rPr>
          <w:rFonts w:hint="eastAsia"/>
          <w:highlight w:val="yellow"/>
        </w:rPr>
        <w:t>实例化对象不能访问私有静态字段</w:t>
      </w:r>
    </w:p>
    <w:p w14:paraId="6DFECEED" w14:textId="34BD64E3" w:rsidR="00437D05" w:rsidRDefault="00437D05" w:rsidP="000636E4">
      <w:r w:rsidRPr="00437D05">
        <w:rPr>
          <w:rFonts w:hint="eastAsia"/>
          <w:highlight w:val="yellow"/>
        </w:rPr>
        <w:t>类</w:t>
      </w:r>
      <w:proofErr w:type="gramStart"/>
      <w:r w:rsidRPr="00437D05">
        <w:rPr>
          <w:rFonts w:hint="eastAsia"/>
          <w:highlight w:val="yellow"/>
        </w:rPr>
        <w:t>名不能</w:t>
      </w:r>
      <w:proofErr w:type="gramEnd"/>
      <w:r w:rsidRPr="00437D05">
        <w:rPr>
          <w:rFonts w:hint="eastAsia"/>
          <w:highlight w:val="yellow"/>
        </w:rPr>
        <w:t>访问私有静态字段</w:t>
      </w:r>
    </w:p>
    <w:p w14:paraId="60D42B1C" w14:textId="609BE51C" w:rsidR="00437D05" w:rsidRDefault="001B0488" w:rsidP="000636E4">
      <w:r>
        <w:rPr>
          <w:noProof/>
        </w:rPr>
        <w:lastRenderedPageBreak/>
        <w:drawing>
          <wp:inline distT="0" distB="0" distL="0" distR="0" wp14:anchorId="57B14BD9" wp14:editId="47B79F9E">
            <wp:extent cx="4104762" cy="4904762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ED22" w14:textId="4E4B122A" w:rsidR="00F44C3A" w:rsidRPr="00C626B4" w:rsidRDefault="00F44C3A" w:rsidP="000636E4">
      <w:pPr>
        <w:rPr>
          <w:highlight w:val="yellow"/>
        </w:rPr>
      </w:pPr>
      <w:r w:rsidRPr="00C626B4">
        <w:rPr>
          <w:rFonts w:hint="eastAsia"/>
          <w:highlight w:val="yellow"/>
        </w:rPr>
        <w:t>其实在编译器的构造中是可以使用的（不推荐）</w:t>
      </w:r>
    </w:p>
    <w:p w14:paraId="3104A548" w14:textId="18CE5D55" w:rsidR="00F44C3A" w:rsidRDefault="00F44C3A" w:rsidP="000636E4">
      <w:r w:rsidRPr="00C626B4">
        <w:rPr>
          <w:rFonts w:hint="eastAsia"/>
          <w:highlight w:val="yellow"/>
        </w:rPr>
        <w:t>编译器在碰到私有静态变量时自动在私有变量前加个前缀</w:t>
      </w:r>
    </w:p>
    <w:p w14:paraId="3FDF34A2" w14:textId="79659734" w:rsidR="00F44C3A" w:rsidRPr="00F44C3A" w:rsidRDefault="00F44C3A" w:rsidP="000636E4">
      <w:r>
        <w:rPr>
          <w:noProof/>
        </w:rPr>
        <w:drawing>
          <wp:inline distT="0" distB="0" distL="0" distR="0" wp14:anchorId="49668C78" wp14:editId="7E27A4B1">
            <wp:extent cx="3980952" cy="342857"/>
            <wp:effectExtent l="0" t="0" r="635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BCD3" w14:textId="0D6356BA" w:rsidR="00437D05" w:rsidRDefault="00F44C3A" w:rsidP="00F44C3A">
      <w:pPr>
        <w:pStyle w:val="3"/>
      </w:pPr>
      <w:r>
        <w:rPr>
          <w:rFonts w:hint="eastAsia"/>
        </w:rPr>
        <w:t>私有方法</w:t>
      </w:r>
      <w:r w:rsidR="00D779CB">
        <w:rPr>
          <w:rFonts w:hint="eastAsia"/>
        </w:rPr>
        <w:t>（对于私有方法，类外和类的派生类也不能访问）</w:t>
      </w:r>
    </w:p>
    <w:p w14:paraId="3702D47E" w14:textId="0C7200CC" w:rsidR="00D779CB" w:rsidRDefault="00D779CB" w:rsidP="00F44C3A">
      <w:pPr>
        <w:pStyle w:val="3"/>
      </w:pPr>
      <w:r>
        <w:rPr>
          <w:rFonts w:hint="eastAsia"/>
        </w:rPr>
        <w:t>坑（</w:t>
      </w:r>
      <w:r w:rsidRPr="00380C2F">
        <w:rPr>
          <w:rFonts w:hint="eastAsia"/>
          <w:highlight w:val="magenta"/>
        </w:rPr>
        <w:t>静态的加载到内存中都要在</w:t>
      </w:r>
      <w:r w:rsidR="00380C2F" w:rsidRPr="00380C2F">
        <w:rPr>
          <w:rFonts w:hint="eastAsia"/>
          <w:highlight w:val="magenta"/>
        </w:rPr>
        <w:t>变量名前面加前缀</w:t>
      </w:r>
      <w:r>
        <w:rPr>
          <w:rFonts w:hint="eastAsia"/>
        </w:rPr>
        <w:t>）</w:t>
      </w:r>
    </w:p>
    <w:p w14:paraId="514AAA39" w14:textId="05F59F08" w:rsidR="00D779CB" w:rsidRDefault="00D779CB" w:rsidP="00D779CB">
      <w:r>
        <w:rPr>
          <w:noProof/>
        </w:rPr>
        <w:lastRenderedPageBreak/>
        <w:drawing>
          <wp:inline distT="0" distB="0" distL="0" distR="0" wp14:anchorId="55B6FD33" wp14:editId="02AAEF17">
            <wp:extent cx="5274310" cy="211709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A197" w14:textId="6159083B" w:rsidR="00C626B4" w:rsidRDefault="00C626B4" w:rsidP="00D779CB">
      <w:r w:rsidRPr="00C626B4">
        <w:rPr>
          <w:rFonts w:hint="eastAsia"/>
          <w:highlight w:val="yellow"/>
        </w:rPr>
        <w:t>所以，执行的是父类中的_</w:t>
      </w:r>
      <w:r w:rsidRPr="00C626B4">
        <w:rPr>
          <w:highlight w:val="yellow"/>
        </w:rPr>
        <w:t>_fun</w:t>
      </w:r>
    </w:p>
    <w:p w14:paraId="00C12CDA" w14:textId="7A405C5B" w:rsidR="00F66AF1" w:rsidRDefault="007C3A3E" w:rsidP="007C3A3E">
      <w:pPr>
        <w:pStyle w:val="2"/>
      </w:pPr>
      <w:r>
        <w:t>d</w:t>
      </w:r>
      <w:r w:rsidR="00F66AF1">
        <w:rPr>
          <w:rFonts w:hint="eastAsia"/>
        </w:rPr>
        <w:t>ay</w:t>
      </w:r>
      <w:r>
        <w:t>20-01(17)</w:t>
      </w:r>
    </w:p>
    <w:p w14:paraId="122415EF" w14:textId="764C285E" w:rsidR="00B51C4D" w:rsidRDefault="00B51C4D" w:rsidP="007C3A3E">
      <w:pPr>
        <w:pStyle w:val="2"/>
      </w:pPr>
      <w:r>
        <w:rPr>
          <w:rFonts w:hint="eastAsia"/>
        </w:rPr>
        <w:t>d</w:t>
      </w:r>
      <w:r>
        <w:t>ay20-02(18)</w:t>
      </w:r>
      <w:r>
        <w:rPr>
          <w:rFonts w:hint="eastAsia"/>
        </w:rPr>
        <w:t>属性</w:t>
      </w:r>
      <w:r w:rsidR="00E01C73">
        <w:rPr>
          <w:rFonts w:hint="eastAsia"/>
        </w:rPr>
        <w:t>（</w:t>
      </w:r>
      <w:r w:rsidR="00E01C73" w:rsidRPr="00E01C73">
        <w:rPr>
          <w:rFonts w:hint="eastAsia"/>
          <w:highlight w:val="yellow"/>
        </w:rPr>
        <w:t>目的私有静态变量和属性配套使用，让私有的静态变量在外面也能被获取</w:t>
      </w:r>
      <w:r w:rsidR="009C610E" w:rsidRPr="009C610E">
        <w:rPr>
          <w:rFonts w:hint="eastAsia"/>
          <w:highlight w:val="yellow"/>
        </w:rPr>
        <w:t>,修改，删除</w:t>
      </w:r>
      <w:r w:rsidR="009C610E">
        <w:rPr>
          <w:rFonts w:hint="eastAsia"/>
          <w:highlight w:val="yellow"/>
        </w:rPr>
        <w:t>，</w:t>
      </w:r>
      <w:r w:rsidR="009C610E" w:rsidRPr="009C610E">
        <w:rPr>
          <w:rFonts w:hint="eastAsia"/>
          <w:highlight w:val="cyan"/>
        </w:rPr>
        <w:t>增加也是调用age</w:t>
      </w:r>
      <w:r w:rsidR="009C610E">
        <w:rPr>
          <w:rFonts w:hint="eastAsia"/>
          <w:highlight w:val="cyan"/>
        </w:rPr>
        <w:t>（_</w:t>
      </w:r>
      <w:r w:rsidR="009C610E">
        <w:rPr>
          <w:highlight w:val="cyan"/>
        </w:rPr>
        <w:t>_age</w:t>
      </w:r>
      <w:r w:rsidR="009C610E">
        <w:rPr>
          <w:rFonts w:hint="eastAsia"/>
          <w:highlight w:val="cyan"/>
        </w:rPr>
        <w:t>不存在就增加）</w:t>
      </w:r>
      <w:r w:rsidR="00E01C73">
        <w:rPr>
          <w:rFonts w:hint="eastAsia"/>
        </w:rPr>
        <w:t>）</w:t>
      </w:r>
    </w:p>
    <w:p w14:paraId="3809A426" w14:textId="293D28B6" w:rsidR="00B51C4D" w:rsidRDefault="00B51C4D" w:rsidP="00B51C4D">
      <w:r>
        <w:rPr>
          <w:rFonts w:hint="eastAsia"/>
        </w:rPr>
        <w:t>什么</w:t>
      </w:r>
      <w:r w:rsidR="00D113C9">
        <w:rPr>
          <w:rFonts w:hint="eastAsia"/>
        </w:rPr>
        <w:t>是</w:t>
      </w:r>
      <w:r>
        <w:rPr>
          <w:rFonts w:hint="eastAsia"/>
        </w:rPr>
        <w:t>特性proper</w:t>
      </w:r>
      <w:r>
        <w:t>ty</w:t>
      </w:r>
    </w:p>
    <w:p w14:paraId="0BCCC014" w14:textId="08025CA2" w:rsidR="00B51C4D" w:rsidRDefault="00B51C4D" w:rsidP="00B51C4D">
      <w:r>
        <w:rPr>
          <w:rFonts w:hint="eastAsia"/>
        </w:rPr>
        <w:t>p</w:t>
      </w:r>
      <w:r>
        <w:t>roperty</w:t>
      </w:r>
      <w:r>
        <w:rPr>
          <w:rFonts w:hint="eastAsia"/>
        </w:rPr>
        <w:t>是一种特殊的属性，访问它时会执行一段功能（函数）然后返回值</w:t>
      </w:r>
    </w:p>
    <w:p w14:paraId="6663F48D" w14:textId="521EB35E" w:rsidR="007C3A3E" w:rsidRDefault="00B51C4D" w:rsidP="00D779CB">
      <w:r>
        <w:rPr>
          <w:rFonts w:hint="eastAsia"/>
        </w:rPr>
        <w:t>将一个类的函数定义成特性后，对象再去使用的时候obj</w:t>
      </w:r>
      <w:r>
        <w:t>.name</w:t>
      </w:r>
      <w:r>
        <w:rPr>
          <w:rFonts w:hint="eastAsia"/>
        </w:rPr>
        <w:t>，根本无法察觉自己的name是执行了一个函数然后计算出来的，这种特性的使用方式遵循了统一访问原则</w:t>
      </w:r>
    </w:p>
    <w:p w14:paraId="7ED408AB" w14:textId="4C40C032" w:rsidR="00B51C4D" w:rsidRDefault="00E914EE" w:rsidP="00E914EE">
      <w:pPr>
        <w:pStyle w:val="3"/>
      </w:pPr>
      <w:commentRangeStart w:id="24"/>
      <w:r>
        <w:rPr>
          <w:rFonts w:hint="eastAsia"/>
        </w:rPr>
        <w:t>通过添加@property将一个方法伪装成一个属性</w:t>
      </w:r>
      <w:commentRangeEnd w:id="24"/>
      <w:r w:rsidR="00C42D6F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24"/>
      </w:r>
    </w:p>
    <w:p w14:paraId="7ECDCA83" w14:textId="6B1A1CCC" w:rsidR="00E914EE" w:rsidRDefault="00E914EE" w:rsidP="00E914EE">
      <w:r>
        <w:rPr>
          <w:noProof/>
        </w:rPr>
        <w:drawing>
          <wp:inline distT="0" distB="0" distL="0" distR="0" wp14:anchorId="07A40706" wp14:editId="6F8D4C9C">
            <wp:extent cx="5274310" cy="2475230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A7C2" w14:textId="77777777" w:rsidR="009C610E" w:rsidRDefault="009C610E" w:rsidP="00E914EE"/>
    <w:p w14:paraId="7989857E" w14:textId="66B78D84" w:rsidR="00E914EE" w:rsidRDefault="00F31727" w:rsidP="00E914EE">
      <w:pPr>
        <w:pStyle w:val="3"/>
      </w:pPr>
      <w:hyperlink r:id="rId149" w:history="1">
        <w:r w:rsidR="00E01C73" w:rsidRPr="00777D0F">
          <w:rPr>
            <w:rStyle w:val="af1"/>
            <w:rFonts w:hint="eastAsia"/>
          </w:rPr>
          <w:t>通过@属性.</w:t>
        </w:r>
        <w:r w:rsidR="00E01C73" w:rsidRPr="00777D0F">
          <w:rPr>
            <w:rStyle w:val="af1"/>
          </w:rPr>
          <w:t>setter</w:t>
        </w:r>
      </w:hyperlink>
      <w:r w:rsidR="0097727E">
        <w:rPr>
          <w:rFonts w:hint="eastAsia"/>
        </w:rPr>
        <w:t>标签进行</w:t>
      </w:r>
      <w:r w:rsidR="00E914EE" w:rsidRPr="00E914EE">
        <w:t>属性的更改</w:t>
      </w:r>
    </w:p>
    <w:p w14:paraId="61A4FD4C" w14:textId="2B3B5B5B" w:rsidR="00E914EE" w:rsidRDefault="00E914EE" w:rsidP="004E6876">
      <w:r>
        <w:rPr>
          <w:noProof/>
        </w:rPr>
        <w:drawing>
          <wp:inline distT="0" distB="0" distL="0" distR="0" wp14:anchorId="764D1D24" wp14:editId="0763D3FD">
            <wp:extent cx="4914286" cy="3942857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8ED2" w14:textId="56D90EB4" w:rsidR="009C610E" w:rsidRDefault="009C610E" w:rsidP="009C610E">
      <w:pPr>
        <w:pStyle w:val="3"/>
      </w:pPr>
      <w:r>
        <w:rPr>
          <w:rFonts w:hint="eastAsia"/>
        </w:rPr>
        <w:t>通过age</w:t>
      </w:r>
      <w:r>
        <w:t>.deleter</w:t>
      </w:r>
      <w:r>
        <w:rPr>
          <w:rFonts w:hint="eastAsia"/>
        </w:rPr>
        <w:t>删除私有静态变量</w:t>
      </w:r>
    </w:p>
    <w:p w14:paraId="6015EC74" w14:textId="2E86333B" w:rsidR="009C610E" w:rsidRPr="00E914EE" w:rsidRDefault="009C610E" w:rsidP="009C610E">
      <w:r>
        <w:rPr>
          <w:noProof/>
        </w:rPr>
        <w:drawing>
          <wp:inline distT="0" distB="0" distL="0" distR="0" wp14:anchorId="6D682ADC" wp14:editId="50411E40">
            <wp:extent cx="3428571" cy="2123810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F289" w14:textId="47A0B1EB" w:rsidR="00E914EE" w:rsidRDefault="004E6876" w:rsidP="00E914EE">
      <w:pPr>
        <w:pStyle w:val="3"/>
      </w:pPr>
      <w:r>
        <w:rPr>
          <w:rFonts w:hint="eastAsia"/>
        </w:rPr>
        <w:t>总结：</w:t>
      </w:r>
    </w:p>
    <w:p w14:paraId="7AD663E7" w14:textId="36D7D63B" w:rsidR="004E6876" w:rsidRDefault="004E6876" w:rsidP="00E914EE">
      <w:pPr>
        <w:pStyle w:val="3"/>
      </w:pPr>
      <w:r>
        <w:t>P</w:t>
      </w:r>
      <w:r>
        <w:rPr>
          <w:rFonts w:hint="eastAsia"/>
        </w:rPr>
        <w:t>r</w:t>
      </w:r>
      <w:r w:rsidR="009C610E">
        <w:t>operty:</w:t>
      </w:r>
      <w:r w:rsidR="009C610E">
        <w:rPr>
          <w:rFonts w:hint="eastAsia"/>
        </w:rPr>
        <w:t>看着像名词但是需要计算的，比如b</w:t>
      </w:r>
      <w:r w:rsidR="009C610E">
        <w:t>mi,</w:t>
      </w:r>
      <w:r w:rsidR="009C610E">
        <w:rPr>
          <w:rFonts w:hint="eastAsia"/>
        </w:rPr>
        <w:t>周长，面积</w:t>
      </w:r>
    </w:p>
    <w:p w14:paraId="11425799" w14:textId="6F52FDF7" w:rsidR="00CF261F" w:rsidRDefault="00CF261F" w:rsidP="00CF261F">
      <w:pPr>
        <w:pStyle w:val="2"/>
      </w:pPr>
      <w:r>
        <w:lastRenderedPageBreak/>
        <w:t>d</w:t>
      </w:r>
      <w:r>
        <w:rPr>
          <w:rFonts w:hint="eastAsia"/>
        </w:rPr>
        <w:t>ay</w:t>
      </w:r>
      <w:r>
        <w:t>20-03(19)(</w:t>
      </w:r>
      <w:r>
        <w:rPr>
          <w:rFonts w:hint="eastAsia"/>
        </w:rPr>
        <w:t>类方法，静态方法</w:t>
      </w:r>
      <w:r>
        <w:t>)</w:t>
      </w:r>
    </w:p>
    <w:p w14:paraId="5DE5E48A" w14:textId="04D485FF" w:rsidR="00CF261F" w:rsidRDefault="00CF261F" w:rsidP="00CF261F">
      <w:pPr>
        <w:pStyle w:val="3"/>
      </w:pPr>
      <w:r>
        <w:rPr>
          <w:rFonts w:hint="eastAsia"/>
        </w:rPr>
        <w:t>类方法</w:t>
      </w:r>
      <w:r w:rsidR="0057231A">
        <w:rPr>
          <w:rFonts w:hint="eastAsia"/>
        </w:rPr>
        <w:t>（</w:t>
      </w:r>
      <w:r w:rsidR="0057231A" w:rsidRPr="0057231A">
        <w:rPr>
          <w:rFonts w:hint="eastAsia"/>
          <w:highlight w:val="cyan"/>
        </w:rPr>
        <w:t>通过类名调用的方法，类方法中的第一个参数是cls</w:t>
      </w:r>
      <w:r w:rsidR="0057231A" w:rsidRPr="0057231A">
        <w:rPr>
          <w:highlight w:val="cyan"/>
        </w:rPr>
        <w:t>,python</w:t>
      </w:r>
      <w:r w:rsidR="0057231A" w:rsidRPr="0057231A">
        <w:rPr>
          <w:rFonts w:hint="eastAsia"/>
          <w:highlight w:val="cyan"/>
        </w:rPr>
        <w:t>自动将类空间传给</w:t>
      </w:r>
      <w:commentRangeStart w:id="25"/>
      <w:r w:rsidR="0057231A" w:rsidRPr="0057231A">
        <w:rPr>
          <w:rFonts w:hint="eastAsia"/>
          <w:highlight w:val="cyan"/>
        </w:rPr>
        <w:t>cls</w:t>
      </w:r>
      <w:commentRangeEnd w:id="25"/>
      <w:r w:rsidR="00555D31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25"/>
      </w:r>
      <w:r w:rsidR="0057231A">
        <w:rPr>
          <w:rFonts w:hint="eastAsia"/>
        </w:rPr>
        <w:t>）</w:t>
      </w:r>
    </w:p>
    <w:p w14:paraId="3BAC8B7D" w14:textId="61079B67" w:rsidR="00CF261F" w:rsidRDefault="00C160CE" w:rsidP="00CF261F">
      <w:r>
        <w:rPr>
          <w:noProof/>
        </w:rPr>
        <w:drawing>
          <wp:inline distT="0" distB="0" distL="0" distR="0" wp14:anchorId="3B2D1BE7" wp14:editId="42E8335F">
            <wp:extent cx="5274310" cy="299212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9ABA" w14:textId="5DA29763" w:rsidR="00C160CE" w:rsidRDefault="00C160CE" w:rsidP="00C160CE">
      <w:pPr>
        <w:pStyle w:val="4"/>
      </w:pPr>
      <w:commentRangeStart w:id="26"/>
      <w:r>
        <w:rPr>
          <w:rFonts w:hint="eastAsia"/>
        </w:rPr>
        <w:t>类方法的应用场景</w:t>
      </w:r>
      <w:commentRangeEnd w:id="26"/>
      <w:r w:rsidR="00C626B4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26"/>
      </w:r>
    </w:p>
    <w:p w14:paraId="41969478" w14:textId="3C0DC334" w:rsidR="00C160CE" w:rsidRDefault="00C160CE" w:rsidP="00C160CE">
      <w:pPr>
        <w:pStyle w:val="5"/>
      </w:pPr>
      <w:r>
        <w:rPr>
          <w:rFonts w:hint="eastAsia"/>
        </w:rPr>
        <w:t>场景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：类中有些方法是不需要传入对象，不要对象的一切东西</w:t>
      </w:r>
    </w:p>
    <w:p w14:paraId="3FDC0F8A" w14:textId="3933DC88" w:rsidR="00C160CE" w:rsidRDefault="00426CBF" w:rsidP="00C160CE">
      <w:r>
        <w:rPr>
          <w:noProof/>
        </w:rPr>
        <w:drawing>
          <wp:inline distT="0" distB="0" distL="0" distR="0" wp14:anchorId="099B2061" wp14:editId="35F3EF82">
            <wp:extent cx="5274310" cy="29425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1650" w14:textId="52896312" w:rsidR="00426CBF" w:rsidRDefault="00426CBF" w:rsidP="00C160CE">
      <w:r>
        <w:rPr>
          <w:noProof/>
        </w:rPr>
        <w:lastRenderedPageBreak/>
        <w:drawing>
          <wp:inline distT="0" distB="0" distL="0" distR="0" wp14:anchorId="7BAA7D3B" wp14:editId="6AF8200D">
            <wp:extent cx="5274310" cy="2532380"/>
            <wp:effectExtent l="0" t="0" r="254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DC7C" w14:textId="6561C631" w:rsidR="00426CBF" w:rsidRDefault="00426CBF" w:rsidP="00426CBF">
      <w:pPr>
        <w:pStyle w:val="5"/>
      </w:pPr>
      <w:r>
        <w:rPr>
          <w:rFonts w:hint="eastAsia"/>
        </w:rPr>
        <w:t>场景二：对象对类中静态变量的更改（不调用类方法，对象是无法修改类中的静态变量的）</w:t>
      </w:r>
    </w:p>
    <w:p w14:paraId="72FD3AC3" w14:textId="39993767" w:rsidR="00426CBF" w:rsidRDefault="00426CBF" w:rsidP="00794BD2">
      <w:pPr>
        <w:pStyle w:val="5"/>
      </w:pPr>
      <w:r>
        <w:rPr>
          <w:rFonts w:hint="eastAsia"/>
        </w:rPr>
        <w:t>场景三：继承中，</w:t>
      </w:r>
      <w:proofErr w:type="gramStart"/>
      <w:r>
        <w:rPr>
          <w:rFonts w:hint="eastAsia"/>
        </w:rPr>
        <w:t>父类得到</w:t>
      </w:r>
      <w:proofErr w:type="gramEnd"/>
      <w:r>
        <w:rPr>
          <w:rFonts w:hint="eastAsia"/>
        </w:rPr>
        <w:t>子类的类空间</w:t>
      </w:r>
    </w:p>
    <w:p w14:paraId="0E38412B" w14:textId="50C215B6" w:rsidR="00426CBF" w:rsidRPr="00426CBF" w:rsidRDefault="00794BD2" w:rsidP="00426CBF">
      <w:r>
        <w:rPr>
          <w:noProof/>
        </w:rPr>
        <w:drawing>
          <wp:inline distT="0" distB="0" distL="0" distR="0" wp14:anchorId="40C7C41A" wp14:editId="78CC76A8">
            <wp:extent cx="5274310" cy="282257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432D" w14:textId="763DA225" w:rsidR="00426CBF" w:rsidRDefault="00794BD2" w:rsidP="00794BD2">
      <w:pPr>
        <w:pStyle w:val="5"/>
      </w:pPr>
      <w:r>
        <w:rPr>
          <w:rFonts w:hint="eastAsia"/>
        </w:rPr>
        <w:lastRenderedPageBreak/>
        <w:t>面试题</w:t>
      </w:r>
    </w:p>
    <w:p w14:paraId="35824B92" w14:textId="5662BA1A" w:rsidR="00794BD2" w:rsidRDefault="00794BD2" w:rsidP="00C160CE">
      <w:r>
        <w:rPr>
          <w:noProof/>
        </w:rPr>
        <w:drawing>
          <wp:inline distT="0" distB="0" distL="0" distR="0" wp14:anchorId="3CA168DA" wp14:editId="6675342E">
            <wp:extent cx="5274310" cy="2720975"/>
            <wp:effectExtent l="0" t="0" r="254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4E4A" w14:textId="3B78D7E4" w:rsidR="00B973A5" w:rsidRDefault="00B973A5" w:rsidP="00B973A5">
      <w:pPr>
        <w:pStyle w:val="5"/>
      </w:pPr>
      <w:commentRangeStart w:id="27"/>
      <w:r>
        <w:rPr>
          <w:rFonts w:hint="eastAsia"/>
        </w:rPr>
        <w:t>不通过类方法，</w:t>
      </w:r>
      <w:r w:rsidR="002C7926">
        <w:rPr>
          <w:rFonts w:hint="eastAsia"/>
        </w:rPr>
        <w:t>也能</w:t>
      </w:r>
      <w:r>
        <w:rPr>
          <w:rFonts w:hint="eastAsia"/>
        </w:rPr>
        <w:t>让我</w:t>
      </w:r>
      <w:proofErr w:type="gramStart"/>
      <w:r>
        <w:rPr>
          <w:rFonts w:hint="eastAsia"/>
        </w:rPr>
        <w:t>的父类的</w:t>
      </w:r>
      <w:proofErr w:type="gramEnd"/>
      <w:r>
        <w:rPr>
          <w:rFonts w:hint="eastAsia"/>
        </w:rPr>
        <w:t>某个方法得到子类空间里面的任意</w:t>
      </w:r>
      <w:commentRangeEnd w:id="27"/>
      <w:r w:rsidR="002C7926">
        <w:rPr>
          <w:rStyle w:val="a6"/>
          <w:b w:val="0"/>
          <w:bCs w:val="0"/>
        </w:rPr>
        <w:commentReference w:id="27"/>
      </w:r>
      <w:r>
        <w:rPr>
          <w:rFonts w:hint="eastAsia"/>
        </w:rPr>
        <w:t>值</w:t>
      </w:r>
      <w:r w:rsidR="002C7926">
        <w:rPr>
          <w:rFonts w:hint="eastAsia"/>
        </w:rPr>
        <w:t>（两者区别是）</w:t>
      </w:r>
    </w:p>
    <w:p w14:paraId="25B19B5A" w14:textId="5BA2AF7F" w:rsidR="00B973A5" w:rsidRPr="002C7926" w:rsidRDefault="002C7926" w:rsidP="00C160CE">
      <w:r>
        <w:rPr>
          <w:noProof/>
        </w:rPr>
        <w:drawing>
          <wp:inline distT="0" distB="0" distL="0" distR="0" wp14:anchorId="0B338DEE" wp14:editId="2AC48818">
            <wp:extent cx="5274310" cy="301180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FE00" w14:textId="41F5EBA4" w:rsidR="002C7926" w:rsidRDefault="00CF261F" w:rsidP="00CF261F">
      <w:pPr>
        <w:pStyle w:val="3"/>
      </w:pPr>
      <w:r>
        <w:rPr>
          <w:rFonts w:hint="eastAsia"/>
        </w:rPr>
        <w:t>静态方法</w:t>
      </w:r>
      <w:r w:rsidR="002C7926">
        <w:rPr>
          <w:rFonts w:hint="eastAsia"/>
        </w:rPr>
        <w:t>（通过加标签@</w:t>
      </w:r>
      <w:r w:rsidR="002C7926">
        <w:t>staticmethod</w:t>
      </w:r>
      <w:r w:rsidR="002C7926">
        <w:rPr>
          <w:rFonts w:hint="eastAsia"/>
        </w:rPr>
        <w:t>，</w:t>
      </w:r>
      <w:commentRangeStart w:id="28"/>
      <w:r w:rsidR="002C7926">
        <w:rPr>
          <w:rFonts w:hint="eastAsia"/>
        </w:rPr>
        <w:t>定义一个方法不用传self也不用传cls</w:t>
      </w:r>
      <w:commentRangeEnd w:id="28"/>
      <w:r w:rsidR="002C7926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28"/>
      </w:r>
      <w:r w:rsidR="002C7926">
        <w:rPr>
          <w:rFonts w:hint="eastAsia"/>
        </w:rPr>
        <w:t>）</w:t>
      </w:r>
    </w:p>
    <w:p w14:paraId="2512A2EA" w14:textId="125DD902" w:rsidR="002C7926" w:rsidRDefault="002C7926" w:rsidP="00BA5D75">
      <w:r>
        <w:rPr>
          <w:noProof/>
        </w:rPr>
        <w:lastRenderedPageBreak/>
        <w:drawing>
          <wp:inline distT="0" distB="0" distL="0" distR="0" wp14:anchorId="662D246D" wp14:editId="6CDB4D2D">
            <wp:extent cx="3780952" cy="1657143"/>
            <wp:effectExtent l="0" t="0" r="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E0D1" w14:textId="25FF121B" w:rsidR="002C7926" w:rsidRDefault="002C7926" w:rsidP="00BA5D75">
      <w:pPr>
        <w:pStyle w:val="4"/>
      </w:pPr>
      <w:r>
        <w:rPr>
          <w:rFonts w:hint="eastAsia"/>
        </w:rPr>
        <w:t>优点：</w:t>
      </w:r>
    </w:p>
    <w:p w14:paraId="45666C33" w14:textId="0F2E12EE" w:rsidR="00C55E4B" w:rsidRDefault="00BA5D75" w:rsidP="00BA5D75">
      <w:r>
        <w:rPr>
          <w:rFonts w:hint="eastAsia"/>
        </w:rPr>
        <w:t>代码块:知道逻辑关系，代码清晰</w:t>
      </w:r>
    </w:p>
    <w:p w14:paraId="7598E2FD" w14:textId="5762BADF" w:rsidR="00BA5D75" w:rsidRDefault="00BA5D75" w:rsidP="00BA5D75">
      <w:r>
        <w:rPr>
          <w:rFonts w:hint="eastAsia"/>
        </w:rPr>
        <w:t>复用性</w:t>
      </w:r>
      <w:r w:rsidR="0059499F">
        <w:rPr>
          <w:rFonts w:hint="eastAsia"/>
        </w:rPr>
        <w:t>:任何派生</w:t>
      </w:r>
      <w:proofErr w:type="gramStart"/>
      <w:r w:rsidR="0059499F">
        <w:rPr>
          <w:rFonts w:hint="eastAsia"/>
        </w:rPr>
        <w:t>类搜可以</w:t>
      </w:r>
      <w:proofErr w:type="gramEnd"/>
      <w:r w:rsidR="0059499F">
        <w:rPr>
          <w:rFonts w:hint="eastAsia"/>
        </w:rPr>
        <w:t>调用</w:t>
      </w:r>
    </w:p>
    <w:p w14:paraId="01A7E1F2" w14:textId="75CEFBE9" w:rsidR="00F06B6C" w:rsidRDefault="00392746" w:rsidP="00392746">
      <w:pPr>
        <w:pStyle w:val="2"/>
      </w:pPr>
      <w:r>
        <w:rPr>
          <w:rFonts w:hint="eastAsia"/>
        </w:rPr>
        <w:t>d</w:t>
      </w:r>
      <w:r w:rsidR="00F06B6C">
        <w:rPr>
          <w:rFonts w:hint="eastAsia"/>
        </w:rPr>
        <w:t>ay</w:t>
      </w:r>
      <w:r>
        <w:t>20-04</w:t>
      </w:r>
      <w:r>
        <w:rPr>
          <w:rFonts w:hint="eastAsia"/>
        </w:rPr>
        <w:t>类多继承c</w:t>
      </w:r>
      <w:r>
        <w:t>3</w:t>
      </w:r>
      <w:r>
        <w:rPr>
          <w:rFonts w:hint="eastAsia"/>
        </w:rPr>
        <w:t>算法</w:t>
      </w:r>
      <w:r w:rsidR="00421885">
        <w:rPr>
          <w:rFonts w:hint="eastAsia"/>
        </w:rPr>
        <w:t>（20）</w:t>
      </w:r>
    </w:p>
    <w:p w14:paraId="517FC948" w14:textId="1458AE3E" w:rsidR="00A51CDC" w:rsidRDefault="00A51CDC" w:rsidP="00A51CD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777342B" wp14:editId="03190834">
            <wp:extent cx="5190476" cy="3028571"/>
            <wp:effectExtent l="0" t="0" r="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43BC" w14:textId="4B87CB20" w:rsidR="00A51CDC" w:rsidRDefault="00A51CDC" w:rsidP="00A51CD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最后结果【B</w:t>
      </w:r>
      <w:r>
        <w:rPr>
          <w:rFonts w:ascii="宋体" w:eastAsia="宋体" w:hAnsi="宋体" w:cs="宋体"/>
          <w:kern w:val="0"/>
          <w:sz w:val="24"/>
          <w:szCs w:val="24"/>
        </w:rPr>
        <w:t>,</w:t>
      </w:r>
      <w:r w:rsidR="005473C9">
        <w:rPr>
          <w:rFonts w:ascii="宋体" w:eastAsia="宋体" w:hAnsi="宋体" w:cs="宋体" w:hint="eastAsia"/>
          <w:kern w:val="0"/>
          <w:sz w:val="24"/>
          <w:szCs w:val="24"/>
        </w:rPr>
        <w:t>C</w:t>
      </w:r>
      <w:r w:rsidR="005473C9">
        <w:rPr>
          <w:rFonts w:ascii="宋体" w:eastAsia="宋体" w:hAnsi="宋体" w:cs="宋体"/>
          <w:kern w:val="0"/>
          <w:sz w:val="24"/>
          <w:szCs w:val="24"/>
        </w:rPr>
        <w:t>,D,F</w:t>
      </w:r>
      <w:r w:rsidR="005473C9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5473C9">
        <w:rPr>
          <w:rFonts w:ascii="宋体" w:eastAsia="宋体" w:hAnsi="宋体" w:cs="宋体"/>
          <w:kern w:val="0"/>
          <w:sz w:val="24"/>
          <w:szCs w:val="24"/>
        </w:rPr>
        <w:t>E,G</w:t>
      </w:r>
      <w:r w:rsidR="00B03C6A">
        <w:rPr>
          <w:rFonts w:ascii="宋体" w:eastAsia="宋体" w:hAnsi="宋体" w:cs="宋体"/>
          <w:kern w:val="0"/>
          <w:sz w:val="24"/>
          <w:szCs w:val="24"/>
        </w:rPr>
        <w:t>,H</w:t>
      </w:r>
      <w:r>
        <w:rPr>
          <w:rFonts w:ascii="宋体" w:eastAsia="宋体" w:hAnsi="宋体" w:cs="宋体" w:hint="eastAsia"/>
          <w:kern w:val="0"/>
          <w:sz w:val="24"/>
          <w:szCs w:val="24"/>
        </w:rPr>
        <w:t>】</w:t>
      </w:r>
    </w:p>
    <w:p w14:paraId="176B20F7" w14:textId="7239E7F4" w:rsidR="00A51CDC" w:rsidRDefault="00A51CDC" w:rsidP="00A51CDC">
      <w:commentRangeStart w:id="29"/>
      <w:r>
        <w:rPr>
          <w:rFonts w:hint="eastAsia"/>
        </w:rPr>
        <w:t>第一步生成3个列表(先</w:t>
      </w:r>
      <w:proofErr w:type="gramStart"/>
      <w:r>
        <w:rPr>
          <w:rFonts w:hint="eastAsia"/>
        </w:rPr>
        <w:t>按父类</w:t>
      </w:r>
      <w:proofErr w:type="gramEnd"/>
      <w:r>
        <w:rPr>
          <w:rFonts w:hint="eastAsia"/>
        </w:rPr>
        <w:t>继承的顺序递归，然后在写自己的</w:t>
      </w:r>
      <w:r>
        <w:t>)</w:t>
      </w:r>
    </w:p>
    <w:p w14:paraId="6853EA90" w14:textId="0F11DA09" w:rsidR="00A51CDC" w:rsidRPr="00A51CDC" w:rsidRDefault="00A51CDC" w:rsidP="00A51CDC">
      <w:r>
        <w:rPr>
          <w:rFonts w:hint="eastAsia"/>
        </w:rPr>
        <w:t>【B，D，F，H】，【C，E</w:t>
      </w:r>
      <w:r>
        <w:t>,G,H</w:t>
      </w:r>
      <w:r>
        <w:rPr>
          <w:rFonts w:hint="eastAsia"/>
        </w:rPr>
        <w:t>】,【D，F，H】 【B</w:t>
      </w:r>
      <w:r>
        <w:t>,C,D</w:t>
      </w:r>
      <w:r>
        <w:rPr>
          <w:rFonts w:hint="eastAsia"/>
        </w:rPr>
        <w:t>】</w:t>
      </w:r>
    </w:p>
    <w:p w14:paraId="4D13AFDC" w14:textId="7AB6B2AF" w:rsidR="00A51CDC" w:rsidRDefault="00A51CDC" w:rsidP="00A51CDC">
      <w:r>
        <w:rPr>
          <w:rFonts w:hint="eastAsia"/>
        </w:rPr>
        <w:t>第二步对每个列表进行分割（列表中第一个元素是头，其他</w:t>
      </w:r>
      <w:r w:rsidR="004B6B6F">
        <w:rPr>
          <w:rFonts w:hint="eastAsia"/>
        </w:rPr>
        <w:t>是</w:t>
      </w:r>
      <w:r>
        <w:rPr>
          <w:rFonts w:hint="eastAsia"/>
        </w:rPr>
        <w:t>尾巴）</w:t>
      </w:r>
    </w:p>
    <w:p w14:paraId="6376638A" w14:textId="3B9607D0" w:rsidR="00A51CDC" w:rsidRDefault="00A51CDC" w:rsidP="00A51CDC">
      <w:r>
        <w:rPr>
          <w:rFonts w:hint="eastAsia"/>
        </w:rPr>
        <w:t>【B，</w:t>
      </w:r>
      <w:r w:rsidRPr="00A51CDC">
        <w:rPr>
          <w:rFonts w:hint="eastAsia"/>
          <w:highlight w:val="yellow"/>
        </w:rPr>
        <w:t>|</w:t>
      </w:r>
      <w:r>
        <w:rPr>
          <w:rFonts w:hint="eastAsia"/>
        </w:rPr>
        <w:t>D，F，H】，【C，</w:t>
      </w:r>
      <w:r w:rsidRPr="00A51CDC">
        <w:rPr>
          <w:rFonts w:hint="eastAsia"/>
          <w:highlight w:val="yellow"/>
        </w:rPr>
        <w:t>|</w:t>
      </w:r>
      <w:r>
        <w:rPr>
          <w:rFonts w:hint="eastAsia"/>
        </w:rPr>
        <w:t>E</w:t>
      </w:r>
      <w:r>
        <w:t>,G,H</w:t>
      </w:r>
      <w:r>
        <w:rPr>
          <w:rFonts w:hint="eastAsia"/>
        </w:rPr>
        <w:t>】,【D，</w:t>
      </w:r>
      <w:r w:rsidRPr="00A51CDC">
        <w:rPr>
          <w:rFonts w:hint="eastAsia"/>
          <w:highlight w:val="yellow"/>
        </w:rPr>
        <w:t>|</w:t>
      </w:r>
      <w:r>
        <w:rPr>
          <w:rFonts w:hint="eastAsia"/>
        </w:rPr>
        <w:t>F，H】 【B</w:t>
      </w:r>
      <w:r>
        <w:t>,</w:t>
      </w:r>
      <w:r w:rsidRPr="00A51CDC">
        <w:rPr>
          <w:rFonts w:hint="eastAsia"/>
          <w:highlight w:val="yellow"/>
        </w:rPr>
        <w:t>|</w:t>
      </w:r>
      <w:r>
        <w:t>C,D</w:t>
      </w:r>
      <w:r>
        <w:rPr>
          <w:rFonts w:hint="eastAsia"/>
        </w:rPr>
        <w:t>】</w:t>
      </w:r>
    </w:p>
    <w:p w14:paraId="05B67CA0" w14:textId="53A31B59" w:rsidR="00A51CDC" w:rsidRDefault="00A51CDC" w:rsidP="00A51CDC">
      <w:r w:rsidRPr="008E6175">
        <w:rPr>
          <w:rFonts w:hint="eastAsia"/>
          <w:highlight w:val="cyan"/>
        </w:rPr>
        <w:t>第三步判断第一个</w:t>
      </w:r>
      <w:r w:rsidRPr="008E6175">
        <w:rPr>
          <w:rFonts w:hint="eastAsia"/>
          <w:highlight w:val="magenta"/>
        </w:rPr>
        <w:t>列表的头是否在其他列表中的尾巴出现，不</w:t>
      </w:r>
      <w:proofErr w:type="gramStart"/>
      <w:r w:rsidRPr="008E6175">
        <w:rPr>
          <w:rFonts w:hint="eastAsia"/>
          <w:highlight w:val="magenta"/>
        </w:rPr>
        <w:t>出现就吧这</w:t>
      </w:r>
      <w:proofErr w:type="gramEnd"/>
      <w:r w:rsidRPr="008E6175">
        <w:rPr>
          <w:rFonts w:hint="eastAsia"/>
          <w:highlight w:val="magenta"/>
        </w:rPr>
        <w:t>个头加到最后结果中,然后对</w:t>
      </w:r>
      <w:r w:rsidRPr="008E6175">
        <w:rPr>
          <w:rFonts w:hint="eastAsia"/>
          <w:highlight w:val="cyan"/>
        </w:rPr>
        <w:t>每个列表中删除这个列表的头，出项了话就跳到第二个列表的头，做相同的操作</w:t>
      </w:r>
      <w:r w:rsidRPr="008E6175">
        <w:rPr>
          <w:rFonts w:hint="eastAsia"/>
        </w:rPr>
        <w:t>。</w:t>
      </w:r>
    </w:p>
    <w:p w14:paraId="19A37A8A" w14:textId="1EA6CD37" w:rsidR="00A51CDC" w:rsidRDefault="00A51CDC" w:rsidP="00A51CDC">
      <w:r>
        <w:rPr>
          <w:rFonts w:hint="eastAsia"/>
        </w:rPr>
        <w:t>【D，</w:t>
      </w:r>
      <w:r w:rsidRPr="00A51CDC">
        <w:rPr>
          <w:rFonts w:hint="eastAsia"/>
          <w:highlight w:val="yellow"/>
        </w:rPr>
        <w:t>|</w:t>
      </w:r>
      <w:r>
        <w:rPr>
          <w:rFonts w:hint="eastAsia"/>
        </w:rPr>
        <w:t>F，H】，【C，</w:t>
      </w:r>
      <w:r w:rsidRPr="00A51CDC">
        <w:rPr>
          <w:rFonts w:hint="eastAsia"/>
          <w:highlight w:val="yellow"/>
        </w:rPr>
        <w:t>|</w:t>
      </w:r>
      <w:r>
        <w:rPr>
          <w:rFonts w:hint="eastAsia"/>
        </w:rPr>
        <w:t>E</w:t>
      </w:r>
      <w:r>
        <w:t>,G,H</w:t>
      </w:r>
      <w:r>
        <w:rPr>
          <w:rFonts w:hint="eastAsia"/>
        </w:rPr>
        <w:t>】,【D，</w:t>
      </w:r>
      <w:r w:rsidRPr="00A51CDC">
        <w:rPr>
          <w:rFonts w:hint="eastAsia"/>
          <w:highlight w:val="yellow"/>
        </w:rPr>
        <w:t>|</w:t>
      </w:r>
      <w:r>
        <w:rPr>
          <w:rFonts w:hint="eastAsia"/>
        </w:rPr>
        <w:t>F，H】 【</w:t>
      </w:r>
      <w:r>
        <w:t>C</w:t>
      </w:r>
      <w:r w:rsidRPr="00A51CDC">
        <w:rPr>
          <w:rFonts w:hint="eastAsia"/>
          <w:highlight w:val="yellow"/>
        </w:rPr>
        <w:t>|</w:t>
      </w:r>
      <w:r>
        <w:t>,D</w:t>
      </w:r>
      <w:r>
        <w:rPr>
          <w:rFonts w:hint="eastAsia"/>
        </w:rPr>
        <w:t>】</w:t>
      </w:r>
    </w:p>
    <w:p w14:paraId="47CAA409" w14:textId="36DE34F5" w:rsidR="00A51CDC" w:rsidRDefault="00A51CDC" w:rsidP="00A51CDC">
      <w:r>
        <w:rPr>
          <w:rFonts w:hint="eastAsia"/>
        </w:rPr>
        <w:t>第四步 D出现在其他列表的尾巴中，所以我们跳到第二个列表的头，c没有出现在其他列表的尾巴中</w:t>
      </w:r>
      <w:r w:rsidR="005473C9">
        <w:rPr>
          <w:rFonts w:hint="eastAsia"/>
        </w:rPr>
        <w:t>，我们在最后结果加入C</w:t>
      </w:r>
      <w:r w:rsidR="005473C9">
        <w:t>,</w:t>
      </w:r>
      <w:r w:rsidR="005473C9">
        <w:rPr>
          <w:rFonts w:hint="eastAsia"/>
        </w:rPr>
        <w:t>并在其他列表中删除C</w:t>
      </w:r>
    </w:p>
    <w:p w14:paraId="15E6DE68" w14:textId="0DC92C55" w:rsidR="005473C9" w:rsidRDefault="005473C9" w:rsidP="005473C9">
      <w:r>
        <w:rPr>
          <w:rFonts w:hint="eastAsia"/>
        </w:rPr>
        <w:t>【D，</w:t>
      </w:r>
      <w:r w:rsidRPr="00A51CDC">
        <w:rPr>
          <w:rFonts w:hint="eastAsia"/>
          <w:highlight w:val="yellow"/>
        </w:rPr>
        <w:t>|</w:t>
      </w:r>
      <w:r>
        <w:rPr>
          <w:rFonts w:hint="eastAsia"/>
        </w:rPr>
        <w:t>F，H】，【E</w:t>
      </w:r>
      <w:r>
        <w:t>,</w:t>
      </w:r>
      <w:r w:rsidRPr="005473C9">
        <w:rPr>
          <w:highlight w:val="yellow"/>
        </w:rPr>
        <w:t>|</w:t>
      </w:r>
      <w:r>
        <w:t>G,H</w:t>
      </w:r>
      <w:r>
        <w:rPr>
          <w:rFonts w:hint="eastAsia"/>
        </w:rPr>
        <w:t>】,【D，</w:t>
      </w:r>
      <w:r w:rsidRPr="00A51CDC">
        <w:rPr>
          <w:rFonts w:hint="eastAsia"/>
          <w:highlight w:val="yellow"/>
        </w:rPr>
        <w:t>|</w:t>
      </w:r>
      <w:r>
        <w:rPr>
          <w:rFonts w:hint="eastAsia"/>
        </w:rPr>
        <w:t>F，H】 【</w:t>
      </w:r>
      <w:r>
        <w:t>D</w:t>
      </w:r>
      <w:r w:rsidRPr="005473C9">
        <w:rPr>
          <w:highlight w:val="yellow"/>
        </w:rPr>
        <w:t>|</w:t>
      </w:r>
      <w:r>
        <w:rPr>
          <w:rFonts w:hint="eastAsia"/>
        </w:rPr>
        <w:t>】</w:t>
      </w:r>
    </w:p>
    <w:p w14:paraId="79B67B43" w14:textId="683C3B5E" w:rsidR="005473C9" w:rsidRDefault="005473C9" w:rsidP="005473C9">
      <w:r>
        <w:rPr>
          <w:rFonts w:hint="eastAsia"/>
        </w:rPr>
        <w:lastRenderedPageBreak/>
        <w:t>第五步，我们从第一个列表开始，头尾D</w:t>
      </w:r>
      <w:r>
        <w:t>,</w:t>
      </w:r>
      <w:r>
        <w:rPr>
          <w:rFonts w:hint="eastAsia"/>
        </w:rPr>
        <w:t>发现D不出现在其他列表的尾巴中，我们在最后结果中加入D</w:t>
      </w:r>
      <w:r>
        <w:t>,</w:t>
      </w:r>
      <w:r>
        <w:rPr>
          <w:rFonts w:hint="eastAsia"/>
        </w:rPr>
        <w:t>并在所有的列表中删除</w:t>
      </w:r>
      <w:r>
        <w:t>D</w:t>
      </w:r>
    </w:p>
    <w:p w14:paraId="4AFAD74B" w14:textId="7233A3F8" w:rsidR="005473C9" w:rsidRDefault="005473C9" w:rsidP="005473C9">
      <w:r>
        <w:rPr>
          <w:rFonts w:hint="eastAsia"/>
        </w:rPr>
        <w:t>【F，</w:t>
      </w:r>
      <w:r w:rsidRPr="005473C9">
        <w:rPr>
          <w:rFonts w:hint="eastAsia"/>
          <w:highlight w:val="yellow"/>
        </w:rPr>
        <w:t>|</w:t>
      </w:r>
      <w:r>
        <w:rPr>
          <w:rFonts w:hint="eastAsia"/>
        </w:rPr>
        <w:t>H】，【E</w:t>
      </w:r>
      <w:r>
        <w:t>,</w:t>
      </w:r>
      <w:r w:rsidRPr="005473C9">
        <w:rPr>
          <w:highlight w:val="yellow"/>
        </w:rPr>
        <w:t>|</w:t>
      </w:r>
      <w:r>
        <w:t>G,H</w:t>
      </w:r>
      <w:r>
        <w:rPr>
          <w:rFonts w:hint="eastAsia"/>
        </w:rPr>
        <w:t>】,【F，</w:t>
      </w:r>
      <w:r w:rsidRPr="005473C9">
        <w:rPr>
          <w:rFonts w:hint="eastAsia"/>
          <w:highlight w:val="yellow"/>
        </w:rPr>
        <w:t>|</w:t>
      </w:r>
      <w:r>
        <w:rPr>
          <w:rFonts w:hint="eastAsia"/>
        </w:rPr>
        <w:t>H】 【】</w:t>
      </w:r>
    </w:p>
    <w:p w14:paraId="05A27226" w14:textId="661F8986" w:rsidR="005473C9" w:rsidRDefault="005473C9" w:rsidP="00A51CDC">
      <w:r>
        <w:rPr>
          <w:rFonts w:hint="eastAsia"/>
        </w:rPr>
        <w:t>第六步，我们喧杂F</w:t>
      </w:r>
      <w:r>
        <w:t>,</w:t>
      </w:r>
      <w:r>
        <w:rPr>
          <w:rFonts w:hint="eastAsia"/>
        </w:rPr>
        <w:t>F没有出现在其他列表的尾巴中，我们加入F</w:t>
      </w:r>
      <w:r>
        <w:t>,</w:t>
      </w:r>
      <w:r>
        <w:rPr>
          <w:rFonts w:hint="eastAsia"/>
        </w:rPr>
        <w:t>并在所有的列表中删除F</w:t>
      </w:r>
    </w:p>
    <w:p w14:paraId="0B056284" w14:textId="6D4B5A10" w:rsidR="005473C9" w:rsidRDefault="005473C9" w:rsidP="005473C9">
      <w:r>
        <w:rPr>
          <w:rFonts w:hint="eastAsia"/>
        </w:rPr>
        <w:t>【H</w:t>
      </w:r>
      <w:r w:rsidRPr="005473C9">
        <w:rPr>
          <w:highlight w:val="yellow"/>
        </w:rPr>
        <w:t>|</w:t>
      </w:r>
      <w:r>
        <w:rPr>
          <w:rFonts w:hint="eastAsia"/>
        </w:rPr>
        <w:t>】，【E</w:t>
      </w:r>
      <w:r>
        <w:t>,</w:t>
      </w:r>
      <w:r w:rsidRPr="005473C9">
        <w:rPr>
          <w:highlight w:val="yellow"/>
        </w:rPr>
        <w:t>|</w:t>
      </w:r>
      <w:r>
        <w:t>G,H</w:t>
      </w:r>
      <w:r>
        <w:rPr>
          <w:rFonts w:hint="eastAsia"/>
        </w:rPr>
        <w:t>】,【H</w:t>
      </w:r>
      <w:r w:rsidRPr="005473C9">
        <w:rPr>
          <w:highlight w:val="yellow"/>
        </w:rPr>
        <w:t>|</w:t>
      </w:r>
      <w:r>
        <w:rPr>
          <w:rFonts w:hint="eastAsia"/>
        </w:rPr>
        <w:t>】 【】</w:t>
      </w:r>
    </w:p>
    <w:p w14:paraId="62EBCB1F" w14:textId="4B7C4C95" w:rsidR="005473C9" w:rsidRDefault="005473C9" w:rsidP="00A51CDC">
      <w:r>
        <w:rPr>
          <w:rFonts w:hint="eastAsia"/>
        </w:rPr>
        <w:t>第七步选H</w:t>
      </w:r>
      <w:r>
        <w:t>,H</w:t>
      </w:r>
      <w:r>
        <w:rPr>
          <w:rFonts w:hint="eastAsia"/>
        </w:rPr>
        <w:t>出项在第二个列表中，我们换成E</w:t>
      </w:r>
      <w:r>
        <w:t>,E</w:t>
      </w:r>
      <w:r>
        <w:rPr>
          <w:rFonts w:hint="eastAsia"/>
        </w:rPr>
        <w:t>没有出现在其他列表的尾巴中，我们加入E</w:t>
      </w:r>
      <w:r>
        <w:t>,</w:t>
      </w:r>
      <w:r>
        <w:rPr>
          <w:rFonts w:hint="eastAsia"/>
        </w:rPr>
        <w:t>并在所有的列表中删除E</w:t>
      </w:r>
    </w:p>
    <w:p w14:paraId="7A92C3E5" w14:textId="27C2D4E1" w:rsidR="005473C9" w:rsidRPr="005473C9" w:rsidRDefault="005473C9" w:rsidP="00A51CDC">
      <w:r>
        <w:rPr>
          <w:rFonts w:hint="eastAsia"/>
        </w:rPr>
        <w:t>【H</w:t>
      </w:r>
      <w:r w:rsidRPr="005473C9">
        <w:rPr>
          <w:highlight w:val="yellow"/>
        </w:rPr>
        <w:t>|</w:t>
      </w:r>
      <w:r>
        <w:rPr>
          <w:rFonts w:hint="eastAsia"/>
        </w:rPr>
        <w:t>】，【</w:t>
      </w:r>
      <w:r>
        <w:t>G,</w:t>
      </w:r>
      <w:r w:rsidRPr="005473C9">
        <w:rPr>
          <w:rFonts w:hint="eastAsia"/>
          <w:highlight w:val="yellow"/>
        </w:rPr>
        <w:t>|</w:t>
      </w:r>
      <w:r>
        <w:t>H</w:t>
      </w:r>
      <w:r>
        <w:rPr>
          <w:rFonts w:hint="eastAsia"/>
        </w:rPr>
        <w:t>】,【H</w:t>
      </w:r>
      <w:r w:rsidRPr="005473C9">
        <w:rPr>
          <w:highlight w:val="yellow"/>
        </w:rPr>
        <w:t>|</w:t>
      </w:r>
      <w:r>
        <w:rPr>
          <w:rFonts w:hint="eastAsia"/>
        </w:rPr>
        <w:t>】 【】</w:t>
      </w:r>
    </w:p>
    <w:p w14:paraId="47ECD363" w14:textId="7912C5EB" w:rsidR="00A51CDC" w:rsidRPr="005473C9" w:rsidRDefault="005473C9" w:rsidP="00A51CDC">
      <w:r>
        <w:rPr>
          <w:rFonts w:hint="eastAsia"/>
        </w:rPr>
        <w:t>最后</w:t>
      </w:r>
      <w:r w:rsidR="00B03C6A">
        <w:rPr>
          <w:rFonts w:hint="eastAsia"/>
        </w:rPr>
        <w:t>G</w:t>
      </w:r>
      <w:r w:rsidR="00B03C6A">
        <w:t>,H</w:t>
      </w:r>
      <w:commentRangeEnd w:id="29"/>
      <w:r w:rsidR="00761DD8">
        <w:rPr>
          <w:rStyle w:val="a6"/>
        </w:rPr>
        <w:commentReference w:id="29"/>
      </w:r>
    </w:p>
    <w:p w14:paraId="7C4F327F" w14:textId="51C76F81" w:rsidR="00A51CDC" w:rsidRDefault="00CF5534" w:rsidP="00CF5534">
      <w:pPr>
        <w:pStyle w:val="2"/>
      </w:pPr>
      <w:r>
        <w:rPr>
          <w:rFonts w:hint="eastAsia"/>
        </w:rPr>
        <w:t>day</w:t>
      </w:r>
      <w:r>
        <w:t>21-02(</w:t>
      </w:r>
      <w:r w:rsidR="00421885">
        <w:rPr>
          <w:rFonts w:hint="eastAsia"/>
        </w:rPr>
        <w:t>内置函数</w:t>
      </w:r>
      <w:r>
        <w:t>)</w:t>
      </w:r>
      <w:r w:rsidR="00421885">
        <w:rPr>
          <w:rFonts w:hint="eastAsia"/>
        </w:rPr>
        <w:t>（21）</w:t>
      </w:r>
    </w:p>
    <w:p w14:paraId="72FFA0B5" w14:textId="77777777" w:rsidR="00421885" w:rsidRDefault="00CF5534" w:rsidP="00421885">
      <w:pPr>
        <w:pStyle w:val="3"/>
        <w:rPr>
          <w:rStyle w:val="30"/>
        </w:rPr>
      </w:pPr>
      <w:r w:rsidRPr="00421885">
        <w:rPr>
          <w:rStyle w:val="30"/>
          <w:rFonts w:hint="eastAsia"/>
        </w:rPr>
        <w:t>i</w:t>
      </w:r>
      <w:r w:rsidRPr="00421885">
        <w:rPr>
          <w:rStyle w:val="30"/>
        </w:rPr>
        <w:t>sinstace（）</w:t>
      </w:r>
    </w:p>
    <w:p w14:paraId="35EE35D2" w14:textId="567C20B5" w:rsidR="00CF5534" w:rsidRDefault="00CF5534" w:rsidP="00A51CD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判断某个对象是不是这个类型的，</w:t>
      </w:r>
      <w:r w:rsidR="00421885" w:rsidRPr="00421885">
        <w:rPr>
          <w:rFonts w:hint="eastAsia"/>
          <w:highlight w:val="yellow"/>
        </w:rPr>
        <w:t>与type的</w:t>
      </w:r>
      <w:r w:rsidR="00421885">
        <w:rPr>
          <w:rFonts w:hint="eastAsia"/>
          <w:highlight w:val="yellow"/>
        </w:rPr>
        <w:t>区别</w:t>
      </w:r>
      <w:r w:rsidR="00421885" w:rsidRPr="00421885">
        <w:rPr>
          <w:rFonts w:hint="eastAsia"/>
          <w:highlight w:val="yellow"/>
        </w:rPr>
        <w:t>是，type只能判断到当前类，不能判断到它的父类（值判断当前层），is</w:t>
      </w:r>
      <w:r w:rsidR="00421885" w:rsidRPr="00421885">
        <w:rPr>
          <w:highlight w:val="yellow"/>
        </w:rPr>
        <w:t>instace</w:t>
      </w:r>
      <w:r w:rsidR="00421885" w:rsidRPr="00421885">
        <w:rPr>
          <w:rFonts w:hint="eastAsia"/>
          <w:highlight w:val="yellow"/>
        </w:rPr>
        <w:t>可以判断到父类（判断到上几层）</w:t>
      </w:r>
    </w:p>
    <w:p w14:paraId="668BB326" w14:textId="14A83C42" w:rsidR="00421885" w:rsidRDefault="00421885" w:rsidP="00A51CDC">
      <w:r>
        <w:rPr>
          <w:noProof/>
        </w:rPr>
        <w:drawing>
          <wp:inline distT="0" distB="0" distL="0" distR="0" wp14:anchorId="151C5C38" wp14:editId="5352CBD6">
            <wp:extent cx="5274310" cy="204660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A8E8" w14:textId="77777777" w:rsidR="00421885" w:rsidRDefault="00CF5534" w:rsidP="00421885">
      <w:pPr>
        <w:pStyle w:val="3"/>
      </w:pPr>
      <w:proofErr w:type="gramStart"/>
      <w:r w:rsidRPr="00421885">
        <w:rPr>
          <w:rStyle w:val="30"/>
        </w:rPr>
        <w:t>issubclass(</w:t>
      </w:r>
      <w:proofErr w:type="gramEnd"/>
      <w:r w:rsidRPr="00421885">
        <w:rPr>
          <w:rStyle w:val="30"/>
        </w:rPr>
        <w:t>)</w:t>
      </w:r>
      <w:r w:rsidR="00421885" w:rsidRPr="00421885">
        <w:rPr>
          <w:rStyle w:val="30"/>
        </w:rPr>
        <w:t xml:space="preserve">  </w:t>
      </w:r>
      <w:r w:rsidR="00421885">
        <w:t xml:space="preserve"> </w:t>
      </w:r>
    </w:p>
    <w:p w14:paraId="213C56DA" w14:textId="53C5419B" w:rsidR="00CF5534" w:rsidRDefault="00421885" w:rsidP="00A51CDC">
      <w:r>
        <w:rPr>
          <w:rFonts w:hint="eastAsia"/>
        </w:rPr>
        <w:t>判断类与类之间的继承关系</w:t>
      </w:r>
    </w:p>
    <w:p w14:paraId="3FCA5118" w14:textId="6B2D4C04" w:rsidR="00421885" w:rsidRDefault="00421885" w:rsidP="00A51CDC">
      <w:r>
        <w:rPr>
          <w:noProof/>
        </w:rPr>
        <w:lastRenderedPageBreak/>
        <w:drawing>
          <wp:inline distT="0" distB="0" distL="0" distR="0" wp14:anchorId="5E23AE75" wp14:editId="19E8B14C">
            <wp:extent cx="4428571" cy="2533333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31C2" w14:textId="60FAE0B5" w:rsidR="00421885" w:rsidRDefault="00421885" w:rsidP="00421885">
      <w:pPr>
        <w:pStyle w:val="2"/>
      </w:pPr>
      <w:r>
        <w:rPr>
          <w:rFonts w:hint="eastAsia"/>
        </w:rPr>
        <w:t>d</w:t>
      </w:r>
      <w:r>
        <w:t>ay</w:t>
      </w:r>
      <w:r>
        <w:rPr>
          <w:rFonts w:hint="eastAsia"/>
        </w:rPr>
        <w:t>21-03（反射）（22）</w:t>
      </w:r>
    </w:p>
    <w:p w14:paraId="138B601D" w14:textId="085A8EC8" w:rsidR="007D2B23" w:rsidRDefault="007D2B23" w:rsidP="009C601E">
      <w:pPr>
        <w:pStyle w:val="3"/>
      </w:pPr>
      <w:r>
        <w:rPr>
          <w:rFonts w:hint="eastAsia"/>
        </w:rPr>
        <w:t>需求</w:t>
      </w:r>
      <w:r w:rsidR="009E7FCA">
        <w:rPr>
          <w:rFonts w:hint="eastAsia"/>
        </w:rPr>
        <w:t>（你只能拿到一个字符串版本，从文件里</w:t>
      </w:r>
      <w:proofErr w:type="gramStart"/>
      <w:r w:rsidR="009E7FCA">
        <w:rPr>
          <w:rFonts w:hint="eastAsia"/>
        </w:rPr>
        <w:t>拿或者</w:t>
      </w:r>
      <w:proofErr w:type="gramEnd"/>
      <w:r w:rsidR="009E7FCA">
        <w:rPr>
          <w:rFonts w:hint="eastAsia"/>
        </w:rPr>
        <w:t>是交互拿（input</w:t>
      </w:r>
      <w:r w:rsidR="009E7FCA">
        <w:t>/</w:t>
      </w:r>
      <w:r w:rsidR="009E7FCA">
        <w:rPr>
          <w:rFonts w:hint="eastAsia"/>
        </w:rPr>
        <w:t>网络传输））</w:t>
      </w:r>
    </w:p>
    <w:p w14:paraId="4AB6E5C1" w14:textId="783333F0" w:rsidR="007D2B23" w:rsidRDefault="007D2B23" w:rsidP="007D2B23">
      <w:r>
        <w:rPr>
          <w:noProof/>
        </w:rPr>
        <w:drawing>
          <wp:inline distT="0" distB="0" distL="0" distR="0" wp14:anchorId="5F5C73AC" wp14:editId="4287AA12">
            <wp:extent cx="5274310" cy="141414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3EC5" w14:textId="140ED529" w:rsidR="00421885" w:rsidRDefault="007D2B23" w:rsidP="00421885">
      <w:r w:rsidRPr="00A72DED">
        <w:rPr>
          <w:rFonts w:hint="eastAsia"/>
          <w:highlight w:val="yellow"/>
        </w:rPr>
        <w:t>get</w:t>
      </w:r>
      <w:r w:rsidRPr="00A72DED">
        <w:rPr>
          <w:highlight w:val="yellow"/>
        </w:rPr>
        <w:t>attr(</w:t>
      </w:r>
      <w:r w:rsidRPr="00A72DED">
        <w:rPr>
          <w:rFonts w:hint="eastAsia"/>
          <w:highlight w:val="yellow"/>
        </w:rPr>
        <w:t>类名，字符串</w:t>
      </w:r>
      <w:r w:rsidRPr="00A72DED">
        <w:rPr>
          <w:highlight w:val="yellow"/>
        </w:rPr>
        <w:t>)</w:t>
      </w:r>
      <w:r w:rsidRPr="00A72DED">
        <w:rPr>
          <w:rFonts w:hint="eastAsia"/>
          <w:highlight w:val="yellow"/>
        </w:rPr>
        <w:t>#获得第一个参数的命名空间的变量名为第二个参数的值</w:t>
      </w:r>
    </w:p>
    <w:p w14:paraId="18144A4F" w14:textId="20122C98" w:rsidR="00A72DED" w:rsidRDefault="00E813B2" w:rsidP="009C601E">
      <w:pPr>
        <w:pStyle w:val="4"/>
      </w:pPr>
      <w:r>
        <w:rPr>
          <w:rFonts w:hint="eastAsia"/>
        </w:rPr>
        <w:t>反射调用静态属性</w:t>
      </w:r>
    </w:p>
    <w:p w14:paraId="74458F75" w14:textId="19205591" w:rsidR="00E813B2" w:rsidRDefault="00E813B2" w:rsidP="00E813B2">
      <w:r>
        <w:rPr>
          <w:noProof/>
        </w:rPr>
        <w:drawing>
          <wp:inline distT="0" distB="0" distL="0" distR="0" wp14:anchorId="087F6A81" wp14:editId="206A6B6F">
            <wp:extent cx="5274310" cy="141414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9166" w14:textId="0F536702" w:rsidR="00E813B2" w:rsidRDefault="00E813B2" w:rsidP="009C601E">
      <w:pPr>
        <w:pStyle w:val="4"/>
      </w:pPr>
      <w:r>
        <w:rPr>
          <w:rFonts w:hint="eastAsia"/>
        </w:rPr>
        <w:t>反射调用类方法</w:t>
      </w:r>
    </w:p>
    <w:p w14:paraId="0DA35EC5" w14:textId="4F775108" w:rsidR="00E813B2" w:rsidRDefault="00E813B2" w:rsidP="00E813B2">
      <w:r>
        <w:rPr>
          <w:noProof/>
        </w:rPr>
        <w:lastRenderedPageBreak/>
        <w:drawing>
          <wp:inline distT="0" distB="0" distL="0" distR="0" wp14:anchorId="2F6C72DA" wp14:editId="2C685DE4">
            <wp:extent cx="5274310" cy="5035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7A70" w14:textId="71EFF50B" w:rsidR="00E813B2" w:rsidRDefault="00E813B2" w:rsidP="009C601E">
      <w:pPr>
        <w:pStyle w:val="4"/>
      </w:pPr>
      <w:r>
        <w:rPr>
          <w:rFonts w:hint="eastAsia"/>
        </w:rPr>
        <w:t>反射调用静态方法</w:t>
      </w:r>
    </w:p>
    <w:p w14:paraId="2F1B36C1" w14:textId="09CFA473" w:rsidR="00A72DED" w:rsidRDefault="00E813B2" w:rsidP="00421885">
      <w:r>
        <w:rPr>
          <w:noProof/>
        </w:rPr>
        <w:drawing>
          <wp:inline distT="0" distB="0" distL="0" distR="0" wp14:anchorId="7DE489EB" wp14:editId="438BFAC6">
            <wp:extent cx="3847619" cy="780952"/>
            <wp:effectExtent l="0" t="0" r="635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7FA7" w14:textId="581F8ADE" w:rsidR="00A72DED" w:rsidRDefault="00A85794" w:rsidP="009C601E">
      <w:pPr>
        <w:pStyle w:val="4"/>
      </w:pPr>
      <w:r>
        <w:rPr>
          <w:rFonts w:hint="eastAsia"/>
        </w:rPr>
        <w:t>使用流程</w:t>
      </w:r>
    </w:p>
    <w:p w14:paraId="4D1F57A4" w14:textId="30DF53B0" w:rsidR="00A85794" w:rsidRPr="00A85794" w:rsidRDefault="00A85794" w:rsidP="00421885">
      <w:pPr>
        <w:rPr>
          <w:highlight w:val="yellow"/>
        </w:rPr>
      </w:pPr>
      <w:r w:rsidRPr="00A85794">
        <w:rPr>
          <w:rFonts w:hint="eastAsia"/>
          <w:highlight w:val="yellow"/>
        </w:rPr>
        <w:t xml:space="preserve">首先判断类里面是否有这个名称存在 </w:t>
      </w:r>
      <w:r w:rsidRPr="00A85794">
        <w:rPr>
          <w:highlight w:val="yellow"/>
        </w:rPr>
        <w:t xml:space="preserve"> </w:t>
      </w:r>
      <w:r w:rsidRPr="00A85794">
        <w:rPr>
          <w:rFonts w:hint="eastAsia"/>
          <w:highlight w:val="yellow"/>
        </w:rPr>
        <w:t>has</w:t>
      </w:r>
      <w:r w:rsidRPr="00A85794">
        <w:rPr>
          <w:highlight w:val="yellow"/>
        </w:rPr>
        <w:t>attr(</w:t>
      </w:r>
      <w:r w:rsidRPr="00A85794">
        <w:rPr>
          <w:rFonts w:hint="eastAsia"/>
          <w:highlight w:val="yellow"/>
        </w:rPr>
        <w:t>类名，名称</w:t>
      </w:r>
      <w:r w:rsidRPr="00A85794">
        <w:rPr>
          <w:highlight w:val="yellow"/>
        </w:rPr>
        <w:t>)</w:t>
      </w:r>
    </w:p>
    <w:p w14:paraId="1F16756F" w14:textId="212BC1AD" w:rsidR="00A72DED" w:rsidRPr="00A85794" w:rsidRDefault="00A85794" w:rsidP="00421885">
      <w:r w:rsidRPr="00A85794">
        <w:rPr>
          <w:rFonts w:hint="eastAsia"/>
          <w:highlight w:val="yellow"/>
        </w:rPr>
        <w:t>有的话就调用get</w:t>
      </w:r>
      <w:r w:rsidRPr="00A85794">
        <w:rPr>
          <w:highlight w:val="yellow"/>
        </w:rPr>
        <w:t>attr</w:t>
      </w:r>
      <w:r w:rsidRPr="00A85794">
        <w:rPr>
          <w:rFonts w:hint="eastAsia"/>
          <w:highlight w:val="yellow"/>
        </w:rPr>
        <w:t>(类名，名称)</w:t>
      </w:r>
    </w:p>
    <w:p w14:paraId="1834DF7B" w14:textId="4AFC05CB" w:rsidR="00A72DED" w:rsidRDefault="00A85794" w:rsidP="00421885">
      <w:r>
        <w:rPr>
          <w:noProof/>
        </w:rPr>
        <w:drawing>
          <wp:inline distT="0" distB="0" distL="0" distR="0" wp14:anchorId="417706DA" wp14:editId="0E4EA553">
            <wp:extent cx="3000000" cy="1047619"/>
            <wp:effectExtent l="0" t="0" r="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9332" w14:textId="063FC670" w:rsidR="00A72DED" w:rsidRDefault="009C601E" w:rsidP="009C601E">
      <w:pPr>
        <w:pStyle w:val="2"/>
      </w:pPr>
      <w:r>
        <w:rPr>
          <w:rFonts w:hint="eastAsia"/>
        </w:rPr>
        <w:t>day</w:t>
      </w:r>
      <w:r>
        <w:t>21-04(23)(</w:t>
      </w:r>
      <w:r>
        <w:rPr>
          <w:rFonts w:hint="eastAsia"/>
        </w:rPr>
        <w:t>反射的应用</w:t>
      </w:r>
      <w:r>
        <w:t>)</w:t>
      </w:r>
    </w:p>
    <w:p w14:paraId="64E1DF85" w14:textId="103E9453" w:rsidR="00A72DED" w:rsidRDefault="009C601E" w:rsidP="001268D5">
      <w:pPr>
        <w:pStyle w:val="3"/>
      </w:pPr>
      <w:r>
        <w:rPr>
          <w:rFonts w:hint="eastAsia"/>
        </w:rPr>
        <w:t>使用对象来反射对象属性</w:t>
      </w:r>
    </w:p>
    <w:p w14:paraId="7409C2D3" w14:textId="543C1C1D" w:rsidR="00A72DED" w:rsidRDefault="009C601E" w:rsidP="00421885">
      <w:r>
        <w:rPr>
          <w:noProof/>
        </w:rPr>
        <w:drawing>
          <wp:inline distT="0" distB="0" distL="0" distR="0" wp14:anchorId="0782462B" wp14:editId="2BCA9AD1">
            <wp:extent cx="3514286" cy="1685714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210F6A84" w14:textId="5BB133A1" w:rsidR="009C601E" w:rsidRDefault="001268D5" w:rsidP="001268D5">
      <w:pPr>
        <w:pStyle w:val="3"/>
      </w:pPr>
      <w:r>
        <w:rPr>
          <w:rFonts w:hint="eastAsia"/>
        </w:rPr>
        <w:t>使用模块来反射模块内的属性和方法</w:t>
      </w:r>
    </w:p>
    <w:p w14:paraId="381683E0" w14:textId="6A0D1692" w:rsidR="001268D5" w:rsidRDefault="001268D5" w:rsidP="00421885">
      <w:r>
        <w:rPr>
          <w:noProof/>
        </w:rPr>
        <w:lastRenderedPageBreak/>
        <w:drawing>
          <wp:inline distT="0" distB="0" distL="0" distR="0" wp14:anchorId="1327CF96" wp14:editId="79535A39">
            <wp:extent cx="3895238" cy="1190476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50F6" w14:textId="13EFE200" w:rsidR="00A72DED" w:rsidRDefault="009C1651" w:rsidP="009C1651">
      <w:pPr>
        <w:pStyle w:val="3"/>
      </w:pPr>
      <w:commentRangeStart w:id="30"/>
      <w:r>
        <w:rPr>
          <w:rFonts w:hint="eastAsia"/>
        </w:rPr>
        <w:t xml:space="preserve">反射自己模块的内容 </w:t>
      </w:r>
      <w:r>
        <w:t xml:space="preserve"> </w:t>
      </w:r>
      <w:r>
        <w:rPr>
          <w:rFonts w:hint="eastAsia"/>
        </w:rPr>
        <w:t>找到自己当前文件所在的命名空间</w:t>
      </w:r>
      <w:commentRangeEnd w:id="30"/>
      <w:r w:rsidR="004B787A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30"/>
      </w:r>
    </w:p>
    <w:p w14:paraId="4419B30C" w14:textId="70473F99" w:rsidR="009C1651" w:rsidRDefault="009C1651" w:rsidP="00421885">
      <w:r>
        <w:rPr>
          <w:noProof/>
        </w:rPr>
        <w:drawing>
          <wp:inline distT="0" distB="0" distL="0" distR="0" wp14:anchorId="785FBD86" wp14:editId="72D7315C">
            <wp:extent cx="5274310" cy="15474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443" w14:textId="470720AE" w:rsidR="009C1651" w:rsidRDefault="009C1651" w:rsidP="00421885">
      <w:r w:rsidRPr="009C1651">
        <w:rPr>
          <w:rFonts w:hint="eastAsia"/>
          <w:highlight w:val="yellow"/>
        </w:rPr>
        <w:t>找到main对应的地址</w:t>
      </w:r>
      <w:r>
        <w:rPr>
          <w:rFonts w:hint="eastAsia"/>
          <w:highlight w:val="yellow"/>
        </w:rPr>
        <w:t>就是当前模块的地址</w:t>
      </w:r>
    </w:p>
    <w:p w14:paraId="60D1156B" w14:textId="6134373F" w:rsidR="009C1651" w:rsidRDefault="009C1651" w:rsidP="00421885">
      <w:r w:rsidRPr="009C1651">
        <w:t>'__main__': &lt;module '__main__' from 'D:/wdd/pycharm/python_code/part2/18.py'&gt;</w:t>
      </w:r>
    </w:p>
    <w:p w14:paraId="4BCD49FD" w14:textId="5872EF32" w:rsidR="00A72DED" w:rsidRDefault="009C1651" w:rsidP="00421885">
      <w:r>
        <w:rPr>
          <w:noProof/>
        </w:rPr>
        <w:drawing>
          <wp:inline distT="0" distB="0" distL="0" distR="0" wp14:anchorId="3575673B" wp14:editId="613917FF">
            <wp:extent cx="5274310" cy="2009775"/>
            <wp:effectExtent l="0" t="0" r="254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3F75" w14:textId="4587B6DC" w:rsidR="004421B2" w:rsidRDefault="004421B2" w:rsidP="00421885">
      <w:pPr>
        <w:rPr>
          <w:rFonts w:hint="eastAsia"/>
        </w:rPr>
      </w:pPr>
      <w:r>
        <w:rPr>
          <w:noProof/>
        </w:rPr>
        <w:drawing>
          <wp:inline distT="0" distB="0" distL="0" distR="0" wp14:anchorId="027EF9F5" wp14:editId="5C47CBEC">
            <wp:extent cx="3161905" cy="2457143"/>
            <wp:effectExtent l="0" t="0" r="635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EC94" w14:textId="1F60E676" w:rsidR="009C1651" w:rsidRDefault="002E0A51" w:rsidP="002E0A51">
      <w:pPr>
        <w:pStyle w:val="3"/>
      </w:pPr>
      <w:r w:rsidRPr="00AC046C">
        <w:rPr>
          <w:rFonts w:hint="eastAsia"/>
          <w:highlight w:val="yellow"/>
        </w:rPr>
        <w:lastRenderedPageBreak/>
        <w:t>反射的典型应用</w:t>
      </w:r>
      <w:r w:rsidR="00BB25CE" w:rsidRPr="00AC046C">
        <w:rPr>
          <w:rFonts w:hint="eastAsia"/>
          <w:highlight w:val="yellow"/>
        </w:rPr>
        <w:t>（高大尚的代码</w:t>
      </w:r>
      <w:commentRangeStart w:id="31"/>
      <w:r w:rsidR="00BB25CE" w:rsidRPr="00AC046C">
        <w:rPr>
          <w:rFonts w:hint="eastAsia"/>
          <w:highlight w:val="yellow"/>
        </w:rPr>
        <w:t>必备</w:t>
      </w:r>
      <w:commentRangeEnd w:id="31"/>
      <w:r w:rsidR="00AC046C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31"/>
      </w:r>
      <w:r w:rsidR="00BB25CE" w:rsidRPr="00AC046C">
        <w:rPr>
          <w:rFonts w:hint="eastAsia"/>
          <w:highlight w:val="yellow"/>
        </w:rPr>
        <w:t>）</w:t>
      </w:r>
    </w:p>
    <w:p w14:paraId="11578BA3" w14:textId="7DEB84E5" w:rsidR="00A72DED" w:rsidRDefault="00FF2F76" w:rsidP="00421885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0F414E3" wp14:editId="43786C9C">
            <wp:extent cx="5274310" cy="35985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9839" w14:textId="6870D005" w:rsidR="00FF2F76" w:rsidRDefault="00FF2F76" w:rsidP="00421885"/>
    <w:p w14:paraId="04890261" w14:textId="77777777" w:rsidR="005073B6" w:rsidRPr="005073B6" w:rsidRDefault="005073B6" w:rsidP="005073B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class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Manager: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OPERATE_DIC=[(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"创建学生账号"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"create_student"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"创建课程"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"create_course"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"查看学生信息"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"check_student_info"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)]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B200B2"/>
          <w:kern w:val="0"/>
          <w:sz w:val="24"/>
          <w:szCs w:val="24"/>
        </w:rPr>
        <w:t>__init__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name):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.name=name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create_student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"创建学生账号"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create_course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"创建课程"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check_student_info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"查看学生信息"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class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Student: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OPERATE_DIC = [(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"查询课程"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, 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"check_course"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"选择课程"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, 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"chose_course"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"查看已选择课程"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, 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"choosed_course"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)]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B200B2"/>
          <w:kern w:val="0"/>
          <w:sz w:val="24"/>
          <w:szCs w:val="24"/>
        </w:rPr>
        <w:t>__init__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name):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.name=name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check_course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"查询课程"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chose_course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"选择课程"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choosed_course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94558D"/>
          <w:kern w:val="0"/>
          <w:sz w:val="24"/>
          <w:szCs w:val="24"/>
        </w:rPr>
        <w:t>self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lastRenderedPageBreak/>
        <w:t xml:space="preserve">    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"查看已选择课程"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login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username=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input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"use"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password=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input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"pas"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with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open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"data.txt"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A4926"/>
          <w:kern w:val="0"/>
          <w:sz w:val="24"/>
          <w:szCs w:val="24"/>
        </w:rPr>
        <w:t>mode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=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"r"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A4926"/>
          <w:kern w:val="0"/>
          <w:sz w:val="24"/>
          <w:szCs w:val="24"/>
        </w:rPr>
        <w:t>encoding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=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"UTF_8"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)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as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for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line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in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    list=line.strip().split(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"|"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if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username==list[</w:t>
      </w:r>
      <w:r w:rsidRPr="005073B6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0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]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and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password==list[</w:t>
      </w:r>
      <w:r w:rsidRPr="005073B6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1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]: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    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"登陆成功"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    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return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list[</w:t>
      </w:r>
      <w:r w:rsidRPr="005073B6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0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]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list[</w:t>
      </w:r>
      <w:r w:rsidRPr="005073B6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2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]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import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sys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def </w:t>
      </w:r>
      <w:r w:rsidRPr="005073B6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main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username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id=login()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(username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id)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myfile=sys.modules[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'__main__'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]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cls=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getattr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(myfile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id)</w:t>
      </w:r>
      <w:r w:rsidRPr="005073B6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#根据id得到</w:t>
      </w:r>
      <w:proofErr w:type="gramStart"/>
      <w:r w:rsidRPr="005073B6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类对象</w:t>
      </w:r>
      <w:proofErr w:type="gramEnd"/>
      <w:r w:rsidRPr="005073B6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obj=cls(username)</w:t>
      </w:r>
      <w:r w:rsidRPr="005073B6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#创建实例</w:t>
      </w:r>
      <w:r w:rsidRPr="005073B6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operation=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getattr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(obj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"OPERATE_DIC"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while True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for 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index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item 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in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enumerate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(operation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1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):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(index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item[</w:t>
      </w:r>
      <w:r w:rsidRPr="005073B6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0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])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select=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int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input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5073B6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"请选择"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select_item=operation[select-</w:t>
      </w:r>
      <w:r w:rsidRPr="005073B6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1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]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    </w:t>
      </w:r>
      <w:r w:rsidRPr="005073B6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getattr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(obj</w:t>
      </w:r>
      <w:r w:rsidRPr="005073B6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,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select_item[</w:t>
      </w:r>
      <w:r w:rsidRPr="005073B6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1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])()</w:t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5073B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>main()</w:t>
      </w:r>
    </w:p>
    <w:p w14:paraId="4AE93FD5" w14:textId="7142BD6C" w:rsidR="00FF2F76" w:rsidRPr="005073B6" w:rsidRDefault="00FF2F76" w:rsidP="00421885">
      <w:pPr>
        <w:pBdr>
          <w:bottom w:val="single" w:sz="6" w:space="1" w:color="auto"/>
        </w:pBdr>
      </w:pPr>
    </w:p>
    <w:p w14:paraId="1A5BFA75" w14:textId="77777777" w:rsidR="00FF2F76" w:rsidRPr="00BB25CE" w:rsidRDefault="00FF2F76" w:rsidP="00421885"/>
    <w:p w14:paraId="71EC965F" w14:textId="1E05CC8B" w:rsidR="00A72DED" w:rsidRDefault="00BB25CE" w:rsidP="00BB25CE">
      <w:pPr>
        <w:pStyle w:val="2"/>
      </w:pPr>
      <w:r>
        <w:t>d</w:t>
      </w:r>
      <w:r>
        <w:rPr>
          <w:rFonts w:hint="eastAsia"/>
        </w:rPr>
        <w:t>ay</w:t>
      </w:r>
      <w:r>
        <w:t>21-05(</w:t>
      </w:r>
      <w:proofErr w:type="gramStart"/>
      <w:r>
        <w:t>24)(</w:t>
      </w:r>
      <w:proofErr w:type="gramEnd"/>
      <w:r>
        <w:t>__call__)</w:t>
      </w:r>
    </w:p>
    <w:p w14:paraId="04164B72" w14:textId="01AFB2F3" w:rsidR="00A72DED" w:rsidRPr="00BB25CE" w:rsidRDefault="00BB25CE" w:rsidP="00421885">
      <w:pPr>
        <w:rPr>
          <w:highlight w:val="yellow"/>
        </w:rPr>
      </w:pPr>
      <w:r w:rsidRPr="00BB25CE">
        <w:rPr>
          <w:rFonts w:hint="eastAsia"/>
          <w:highlight w:val="yellow"/>
        </w:rPr>
        <w:t xml:space="preserve">类中看到这个 </w:t>
      </w:r>
      <w:r w:rsidRPr="00BB25CE">
        <w:rPr>
          <w:highlight w:val="yellow"/>
        </w:rPr>
        <w:t xml:space="preserve"> </w:t>
      </w:r>
      <w:r w:rsidRPr="00BB25CE">
        <w:rPr>
          <w:rFonts w:hint="eastAsia"/>
          <w:highlight w:val="yellow"/>
        </w:rPr>
        <w:t>_</w:t>
      </w:r>
      <w:r w:rsidRPr="00BB25CE">
        <w:rPr>
          <w:highlight w:val="yellow"/>
        </w:rPr>
        <w:t>_</w:t>
      </w:r>
      <w:r w:rsidRPr="00BB25CE">
        <w:rPr>
          <w:rFonts w:hint="eastAsia"/>
          <w:highlight w:val="yellow"/>
        </w:rPr>
        <w:t>名字_</w:t>
      </w:r>
      <w:r w:rsidRPr="00BB25CE">
        <w:rPr>
          <w:highlight w:val="yellow"/>
        </w:rPr>
        <w:t>_</w:t>
      </w:r>
      <w:r>
        <w:rPr>
          <w:highlight w:val="yellow"/>
        </w:rPr>
        <w:t xml:space="preserve">   </w:t>
      </w:r>
      <w:r>
        <w:rPr>
          <w:rFonts w:hint="eastAsia"/>
          <w:highlight w:val="yellow"/>
        </w:rPr>
        <w:t>类中的每一个</w:t>
      </w:r>
      <w:r w:rsidRPr="00BB25CE">
        <w:rPr>
          <w:rFonts w:hint="eastAsia"/>
          <w:highlight w:val="cyan"/>
        </w:rPr>
        <w:t>双下方法</w:t>
      </w:r>
      <w:r>
        <w:rPr>
          <w:rFonts w:hint="eastAsia"/>
          <w:highlight w:val="yellow"/>
        </w:rPr>
        <w:t>都有它自己的特殊意义</w:t>
      </w:r>
    </w:p>
    <w:p w14:paraId="006AF27D" w14:textId="1B05D620" w:rsidR="00BB25CE" w:rsidRPr="00BB25CE" w:rsidRDefault="00BB25CE" w:rsidP="00421885">
      <w:pPr>
        <w:rPr>
          <w:highlight w:val="yellow"/>
        </w:rPr>
      </w:pPr>
      <w:r w:rsidRPr="00BB25CE">
        <w:rPr>
          <w:rFonts w:hint="eastAsia"/>
          <w:highlight w:val="yellow"/>
        </w:rPr>
        <w:t xml:space="preserve"> </w:t>
      </w:r>
      <w:r w:rsidRPr="00BB25CE">
        <w:rPr>
          <w:highlight w:val="yellow"/>
        </w:rPr>
        <w:t xml:space="preserve">           #</w:t>
      </w:r>
      <w:r w:rsidRPr="00BB25CE">
        <w:rPr>
          <w:rFonts w:hint="eastAsia"/>
          <w:highlight w:val="yellow"/>
        </w:rPr>
        <w:t>类中的特殊方法</w:t>
      </w:r>
    </w:p>
    <w:p w14:paraId="49F45CCC" w14:textId="24B3F5F1" w:rsidR="00BB25CE" w:rsidRPr="00BB25CE" w:rsidRDefault="00BB25CE" w:rsidP="00421885">
      <w:pPr>
        <w:rPr>
          <w:highlight w:val="yellow"/>
        </w:rPr>
      </w:pPr>
      <w:r w:rsidRPr="00BB25CE">
        <w:rPr>
          <w:rFonts w:hint="eastAsia"/>
          <w:highlight w:val="yellow"/>
        </w:rPr>
        <w:t xml:space="preserve"> </w:t>
      </w:r>
      <w:r w:rsidRPr="00BB25CE">
        <w:rPr>
          <w:highlight w:val="yellow"/>
        </w:rPr>
        <w:t xml:space="preserve">           </w:t>
      </w:r>
      <w:r w:rsidRPr="00BB25CE">
        <w:rPr>
          <w:rFonts w:hint="eastAsia"/>
          <w:highlight w:val="yellow"/>
        </w:rPr>
        <w:t>#</w:t>
      </w:r>
      <w:r w:rsidRPr="00BB25CE">
        <w:rPr>
          <w:rFonts w:hint="eastAsia"/>
          <w:highlight w:val="cyan"/>
        </w:rPr>
        <w:t>双下方法</w:t>
      </w:r>
    </w:p>
    <w:p w14:paraId="26EED83F" w14:textId="74360D10" w:rsidR="00BB25CE" w:rsidRPr="00BB25CE" w:rsidRDefault="00BB25CE" w:rsidP="00421885">
      <w:pPr>
        <w:rPr>
          <w:highlight w:val="yellow"/>
        </w:rPr>
      </w:pPr>
      <w:r w:rsidRPr="00BB25CE">
        <w:rPr>
          <w:rFonts w:hint="eastAsia"/>
          <w:highlight w:val="yellow"/>
        </w:rPr>
        <w:t xml:space="preserve"> </w:t>
      </w:r>
      <w:r w:rsidRPr="00BB25CE">
        <w:rPr>
          <w:highlight w:val="yellow"/>
        </w:rPr>
        <w:t xml:space="preserve">           </w:t>
      </w:r>
      <w:r w:rsidRPr="00BB25CE">
        <w:rPr>
          <w:rFonts w:hint="eastAsia"/>
          <w:highlight w:val="yellow"/>
        </w:rPr>
        <w:t>#魔术方法</w:t>
      </w:r>
    </w:p>
    <w:p w14:paraId="58A010ED" w14:textId="7E6BD401" w:rsidR="00BB25CE" w:rsidRDefault="00BB25CE" w:rsidP="00421885">
      <w:r w:rsidRPr="00BB25CE">
        <w:rPr>
          <w:rFonts w:hint="eastAsia"/>
          <w:highlight w:val="yellow"/>
        </w:rPr>
        <w:t xml:space="preserve"> </w:t>
      </w:r>
      <w:r w:rsidRPr="00BB25CE">
        <w:rPr>
          <w:highlight w:val="yellow"/>
        </w:rPr>
        <w:t xml:space="preserve">           </w:t>
      </w:r>
      <w:r w:rsidRPr="00BB25CE">
        <w:rPr>
          <w:rFonts w:hint="eastAsia"/>
          <w:highlight w:val="yellow"/>
        </w:rPr>
        <w:t>内置方法</w:t>
      </w:r>
    </w:p>
    <w:p w14:paraId="7E93BE63" w14:textId="217F0004" w:rsidR="00A72DED" w:rsidRDefault="00BB25CE" w:rsidP="00421885">
      <w:r>
        <w:rPr>
          <w:noProof/>
        </w:rPr>
        <w:lastRenderedPageBreak/>
        <w:drawing>
          <wp:inline distT="0" distB="0" distL="0" distR="0" wp14:anchorId="2030552C" wp14:editId="14E8CCAF">
            <wp:extent cx="5274310" cy="1916430"/>
            <wp:effectExtent l="0" t="0" r="2540" b="762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0F2A" w14:textId="3538F132" w:rsidR="00A72DED" w:rsidRDefault="006E7098" w:rsidP="006E7098">
      <w:pPr>
        <w:pStyle w:val="3"/>
      </w:pPr>
      <w:r>
        <w:rPr>
          <w:rFonts w:hint="eastAsia"/>
        </w:rPr>
        <w:t>_</w:t>
      </w:r>
      <w:r>
        <w:t>_call__</w:t>
      </w:r>
    </w:p>
    <w:p w14:paraId="6489E201" w14:textId="0E596B60" w:rsidR="006E7098" w:rsidRDefault="006E7098" w:rsidP="00421885">
      <w:r>
        <w:rPr>
          <w:noProof/>
        </w:rPr>
        <w:drawing>
          <wp:inline distT="0" distB="0" distL="0" distR="0" wp14:anchorId="6A63448B" wp14:editId="7D498180">
            <wp:extent cx="4323809" cy="1657143"/>
            <wp:effectExtent l="0" t="0" r="635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FE32" w14:textId="129D0826" w:rsidR="006E7098" w:rsidRDefault="006E7098" w:rsidP="00421885">
      <w:r w:rsidRPr="006E7098">
        <w:rPr>
          <w:rFonts w:hint="eastAsia"/>
          <w:highlight w:val="yellow"/>
        </w:rPr>
        <w:t>实例化对象后面跟括号等于调用了_</w:t>
      </w:r>
      <w:r w:rsidRPr="006E7098">
        <w:rPr>
          <w:highlight w:val="yellow"/>
        </w:rPr>
        <w:t>_call__</w:t>
      </w:r>
      <w:r w:rsidRPr="006E7098">
        <w:rPr>
          <w:rFonts w:hint="eastAsia"/>
          <w:highlight w:val="yellow"/>
        </w:rPr>
        <w:t>方法</w:t>
      </w:r>
    </w:p>
    <w:p w14:paraId="2D4E46B0" w14:textId="0308E2FF" w:rsidR="006E7098" w:rsidRDefault="00726371" w:rsidP="00421885">
      <w:r>
        <w:rPr>
          <w:noProof/>
        </w:rPr>
        <w:drawing>
          <wp:inline distT="0" distB="0" distL="0" distR="0" wp14:anchorId="1FA90D5F" wp14:editId="2D893026">
            <wp:extent cx="5274310" cy="2665095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052A" w14:textId="7F17F71E" w:rsidR="00726371" w:rsidRDefault="00624FB0" w:rsidP="00624FB0">
      <w:pPr>
        <w:pStyle w:val="2"/>
      </w:pPr>
      <w:r>
        <w:t>day21-06(25)(__len__)</w:t>
      </w:r>
    </w:p>
    <w:p w14:paraId="31D770A5" w14:textId="0A69649D" w:rsidR="00A72DED" w:rsidRDefault="00624FB0" w:rsidP="00624FB0">
      <w:pPr>
        <w:pStyle w:val="3"/>
      </w:pPr>
      <w:r>
        <w:lastRenderedPageBreak/>
        <w:t>__len__</w:t>
      </w:r>
      <w:r w:rsidR="00BA07E0">
        <w:rPr>
          <w:rFonts w:hint="eastAsia"/>
        </w:rPr>
        <w:t>（</w:t>
      </w:r>
      <w:r w:rsidR="003C2EA1" w:rsidRPr="00907323">
        <w:rPr>
          <w:rFonts w:hint="eastAsia"/>
          <w:highlight w:val="magenta"/>
        </w:rPr>
        <w:t>len</w:t>
      </w:r>
      <w:r w:rsidR="003C2EA1" w:rsidRPr="00907323">
        <w:rPr>
          <w:highlight w:val="magenta"/>
        </w:rPr>
        <w:t>(obj)</w:t>
      </w:r>
      <w:r w:rsidR="003C2EA1" w:rsidRPr="00907323">
        <w:rPr>
          <w:rFonts w:hint="eastAsia"/>
          <w:highlight w:val="magenta"/>
        </w:rPr>
        <w:t>自动调用对象类的_</w:t>
      </w:r>
      <w:r w:rsidR="003C2EA1" w:rsidRPr="00907323">
        <w:rPr>
          <w:highlight w:val="magenta"/>
        </w:rPr>
        <w:t>_len__</w:t>
      </w:r>
      <w:r w:rsidR="00907323">
        <w:t>,__len__</w:t>
      </w:r>
      <w:r w:rsidR="00907323">
        <w:rPr>
          <w:rFonts w:hint="eastAsia"/>
          <w:highlight w:val="magenta"/>
        </w:rPr>
        <w:t>方法return的值就是len函数的返回值</w:t>
      </w:r>
      <w:r w:rsidR="00BA07E0">
        <w:rPr>
          <w:rFonts w:hint="eastAsia"/>
        </w:rPr>
        <w:t>）</w:t>
      </w:r>
    </w:p>
    <w:p w14:paraId="146A95A7" w14:textId="2C3CB8C5" w:rsidR="00624FB0" w:rsidRDefault="00624FB0" w:rsidP="00421885">
      <w:r>
        <w:rPr>
          <w:rFonts w:hint="eastAsia"/>
        </w:rPr>
        <w:t>举个例子</w:t>
      </w:r>
    </w:p>
    <w:p w14:paraId="4CD9701F" w14:textId="2A782558" w:rsidR="00624FB0" w:rsidRDefault="0075109E" w:rsidP="00421885">
      <w:r>
        <w:rPr>
          <w:noProof/>
        </w:rPr>
        <w:drawing>
          <wp:inline distT="0" distB="0" distL="0" distR="0" wp14:anchorId="615A3E3F" wp14:editId="5E12E52E">
            <wp:extent cx="2438095" cy="1447619"/>
            <wp:effectExtent l="0" t="0" r="635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5771" w14:textId="3F8C2614" w:rsidR="00907323" w:rsidRDefault="00907323" w:rsidP="00421885">
      <w:r w:rsidRPr="00907323">
        <w:rPr>
          <w:rFonts w:hint="eastAsia"/>
          <w:highlight w:val="magenta"/>
        </w:rPr>
        <w:t>证明了：</w:t>
      </w:r>
      <w:r w:rsidRPr="00907323">
        <w:rPr>
          <w:highlight w:val="magenta"/>
        </w:rPr>
        <w:t>python</w:t>
      </w:r>
      <w:r w:rsidRPr="00907323">
        <w:rPr>
          <w:rFonts w:hint="eastAsia"/>
          <w:highlight w:val="magenta"/>
        </w:rPr>
        <w:t>的内置函数和类的内置方法是有奸情</w:t>
      </w:r>
      <w:commentRangeStart w:id="32"/>
      <w:r w:rsidRPr="00907323">
        <w:rPr>
          <w:rFonts w:hint="eastAsia"/>
          <w:highlight w:val="magenta"/>
        </w:rPr>
        <w:t>的</w:t>
      </w:r>
      <w:commentRangeEnd w:id="32"/>
      <w:r>
        <w:rPr>
          <w:rStyle w:val="a6"/>
        </w:rPr>
        <w:commentReference w:id="32"/>
      </w:r>
    </w:p>
    <w:p w14:paraId="48D69FB8" w14:textId="37FFD01B" w:rsidR="00A72DED" w:rsidRDefault="00907323" w:rsidP="00421885">
      <w:r>
        <w:rPr>
          <w:noProof/>
        </w:rPr>
        <w:drawing>
          <wp:inline distT="0" distB="0" distL="0" distR="0" wp14:anchorId="6BDF5C65" wp14:editId="72E87E8E">
            <wp:extent cx="3209524" cy="2247619"/>
            <wp:effectExtent l="0" t="0" r="0" b="63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2EDB" w14:textId="2038E08B" w:rsidR="00A72DED" w:rsidRDefault="00907323" w:rsidP="00907323">
      <w:pPr>
        <w:pStyle w:val="2"/>
      </w:pPr>
      <w:r>
        <w:t>d</w:t>
      </w:r>
      <w:r>
        <w:rPr>
          <w:rFonts w:hint="eastAsia"/>
        </w:rPr>
        <w:t>ay</w:t>
      </w:r>
      <w:r>
        <w:t>21-07(</w:t>
      </w:r>
      <w:proofErr w:type="gramStart"/>
      <w:r>
        <w:t>26)(</w:t>
      </w:r>
      <w:proofErr w:type="gramEnd"/>
      <w:r>
        <w:t>__new__)</w:t>
      </w:r>
    </w:p>
    <w:p w14:paraId="410AEA5F" w14:textId="239A6F7E" w:rsidR="00C967F2" w:rsidRDefault="00C967F2" w:rsidP="00C967F2">
      <w:pPr>
        <w:pStyle w:val="3"/>
      </w:pPr>
      <w:r>
        <w:rPr>
          <w:rFonts w:hint="eastAsia"/>
        </w:rPr>
        <w:t>区别</w:t>
      </w:r>
    </w:p>
    <w:p w14:paraId="43750971" w14:textId="5DEA5343" w:rsidR="00907323" w:rsidRPr="00907323" w:rsidRDefault="00907323" w:rsidP="00907323">
      <w:pPr>
        <w:rPr>
          <w:highlight w:val="magenta"/>
        </w:rPr>
      </w:pPr>
      <w:commentRangeStart w:id="33"/>
      <w:r w:rsidRPr="00907323">
        <w:rPr>
          <w:rFonts w:hint="eastAsia"/>
          <w:highlight w:val="magenta"/>
        </w:rPr>
        <w:t>_</w:t>
      </w:r>
      <w:r w:rsidRPr="00907323">
        <w:rPr>
          <w:highlight w:val="magenta"/>
        </w:rPr>
        <w:t>_new__</w:t>
      </w:r>
      <w:r w:rsidRPr="00907323">
        <w:rPr>
          <w:rFonts w:hint="eastAsia"/>
          <w:highlight w:val="magenta"/>
        </w:rPr>
        <w:t>构造方法</w:t>
      </w:r>
      <w:commentRangeEnd w:id="33"/>
      <w:r w:rsidR="00DD5251">
        <w:rPr>
          <w:rStyle w:val="a6"/>
        </w:rPr>
        <w:commentReference w:id="33"/>
      </w:r>
    </w:p>
    <w:p w14:paraId="01891DC4" w14:textId="203CB436" w:rsidR="00907323" w:rsidRDefault="00907323" w:rsidP="00907323">
      <w:r w:rsidRPr="00907323">
        <w:rPr>
          <w:rFonts w:hint="eastAsia"/>
          <w:highlight w:val="magenta"/>
        </w:rPr>
        <w:t>_</w:t>
      </w:r>
      <w:r w:rsidRPr="00907323">
        <w:rPr>
          <w:highlight w:val="magenta"/>
        </w:rPr>
        <w:t>_init__</w:t>
      </w:r>
      <w:r w:rsidRPr="00907323">
        <w:rPr>
          <w:rFonts w:hint="eastAsia"/>
          <w:highlight w:val="magenta"/>
        </w:rPr>
        <w:t>初始化方法</w:t>
      </w:r>
    </w:p>
    <w:p w14:paraId="74CA0A04" w14:textId="0009ADF7" w:rsidR="00A72DED" w:rsidRDefault="00C967F2" w:rsidP="00421885">
      <w:r>
        <w:rPr>
          <w:noProof/>
        </w:rPr>
        <w:drawing>
          <wp:inline distT="0" distB="0" distL="0" distR="0" wp14:anchorId="0E639681" wp14:editId="4883E33C">
            <wp:extent cx="5274310" cy="177990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0829" w14:textId="7DE70027" w:rsidR="00A72DED" w:rsidRDefault="00C967F2" w:rsidP="00C967F2">
      <w:pPr>
        <w:pStyle w:val="3"/>
      </w:pPr>
      <w:proofErr w:type="gramStart"/>
      <w:r>
        <w:rPr>
          <w:rFonts w:hint="eastAsia"/>
        </w:rPr>
        <w:lastRenderedPageBreak/>
        <w:t>单例类</w:t>
      </w:r>
      <w:proofErr w:type="gramEnd"/>
      <w:r w:rsidR="00647A95">
        <w:rPr>
          <w:rFonts w:hint="eastAsia"/>
        </w:rPr>
        <w:t>（如果一个类，从头到尾只能有一个实例，那么这个类就是一个</w:t>
      </w:r>
      <w:commentRangeStart w:id="34"/>
      <w:proofErr w:type="gramStart"/>
      <w:r w:rsidR="00647A95">
        <w:rPr>
          <w:rFonts w:hint="eastAsia"/>
        </w:rPr>
        <w:t>单例类</w:t>
      </w:r>
      <w:commentRangeEnd w:id="34"/>
      <w:proofErr w:type="gramEnd"/>
      <w:r w:rsidR="00BD4996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34"/>
      </w:r>
      <w:r w:rsidR="00647A95">
        <w:rPr>
          <w:rFonts w:hint="eastAsia"/>
        </w:rPr>
        <w:t>）</w:t>
      </w:r>
    </w:p>
    <w:p w14:paraId="21FDD0B1" w14:textId="1A16C39F" w:rsidR="00647A95" w:rsidRPr="00647A95" w:rsidRDefault="00647A95" w:rsidP="00647A95">
      <w:proofErr w:type="gramStart"/>
      <w:r w:rsidRPr="00647A95">
        <w:rPr>
          <w:rFonts w:hint="eastAsia"/>
          <w:highlight w:val="magenta"/>
        </w:rPr>
        <w:t>单例类只要</w:t>
      </w:r>
      <w:proofErr w:type="gramEnd"/>
      <w:r w:rsidRPr="00647A95">
        <w:rPr>
          <w:rFonts w:hint="eastAsia"/>
          <w:highlight w:val="magenta"/>
        </w:rPr>
        <w:t>开辟一个空间了</w:t>
      </w:r>
    </w:p>
    <w:p w14:paraId="6C0525D0" w14:textId="71F5E708" w:rsidR="00C967F2" w:rsidRDefault="00647A95" w:rsidP="00421885">
      <w:r>
        <w:rPr>
          <w:noProof/>
        </w:rPr>
        <w:drawing>
          <wp:inline distT="0" distB="0" distL="0" distR="0" wp14:anchorId="01AD1F9C" wp14:editId="4D4A0D18">
            <wp:extent cx="5274310" cy="329755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2669" w14:textId="4448C049" w:rsidR="00A72DED" w:rsidRDefault="009A3C18" w:rsidP="009A3C18">
      <w:pPr>
        <w:pStyle w:val="2"/>
      </w:pPr>
      <w:commentRangeStart w:id="35"/>
      <w:r>
        <w:t>d</w:t>
      </w:r>
      <w:r>
        <w:rPr>
          <w:rFonts w:hint="eastAsia"/>
        </w:rPr>
        <w:t>ay</w:t>
      </w:r>
      <w:r>
        <w:t>21-08(</w:t>
      </w:r>
      <w:proofErr w:type="gramStart"/>
      <w:r>
        <w:t>27)(</w:t>
      </w:r>
      <w:proofErr w:type="gramEnd"/>
      <w:r>
        <w:t>__str__)</w:t>
      </w:r>
      <w:commentRangeEnd w:id="35"/>
      <w:r w:rsidR="006A13AB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35"/>
      </w:r>
    </w:p>
    <w:p w14:paraId="360589AF" w14:textId="12645F01" w:rsidR="009A3C18" w:rsidRDefault="009A3C18" w:rsidP="00421885">
      <w:r w:rsidRPr="009A3C18">
        <w:rPr>
          <w:rFonts w:hint="eastAsia"/>
          <w:highlight w:val="magenta"/>
        </w:rPr>
        <w:t>通过打印内存地址显示地址里的内容</w:t>
      </w:r>
    </w:p>
    <w:p w14:paraId="2F9D553C" w14:textId="60C152E5" w:rsidR="009A3C18" w:rsidRDefault="009A3C18" w:rsidP="00421885">
      <w:r>
        <w:t>P</w:t>
      </w:r>
      <w:r>
        <w:rPr>
          <w:rFonts w:hint="eastAsia"/>
        </w:rPr>
        <w:t>rint</w:t>
      </w:r>
      <w:r>
        <w:t>(</w:t>
      </w:r>
      <w:r>
        <w:rPr>
          <w:rFonts w:hint="eastAsia"/>
        </w:rPr>
        <w:t>地址</w:t>
      </w:r>
      <w:r>
        <w:t>)</w:t>
      </w:r>
      <w:r>
        <w:rPr>
          <w:rFonts w:hint="eastAsia"/>
        </w:rPr>
        <w:t>#如果类中实现了_</w:t>
      </w:r>
      <w:r>
        <w:t>_str__</w:t>
      </w:r>
      <w:r>
        <w:rPr>
          <w:rFonts w:hint="eastAsia"/>
        </w:rPr>
        <w:t>方法的话，就调用这个方法，没有实现的话就调用object的_</w:t>
      </w:r>
      <w:r>
        <w:t>_str__</w:t>
      </w:r>
      <w:r>
        <w:rPr>
          <w:rFonts w:hint="eastAsia"/>
        </w:rPr>
        <w:t>方法返回内存地址</w:t>
      </w:r>
    </w:p>
    <w:p w14:paraId="1B3BB6A7" w14:textId="39DAF0E5" w:rsidR="004B740D" w:rsidRDefault="004B740D" w:rsidP="00421885">
      <w:r>
        <w:rPr>
          <w:noProof/>
        </w:rPr>
        <w:lastRenderedPageBreak/>
        <w:drawing>
          <wp:inline distT="0" distB="0" distL="0" distR="0" wp14:anchorId="05B21168" wp14:editId="300AA849">
            <wp:extent cx="5274310" cy="308737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6594" w14:textId="5D1D32B7" w:rsidR="004B740D" w:rsidRDefault="004B740D" w:rsidP="004B740D">
      <w:r>
        <w:t>str(obj),</w:t>
      </w:r>
      <w:r>
        <w:rPr>
          <w:rFonts w:hint="eastAsia"/>
        </w:rPr>
        <w:t>相当于执行obj</w:t>
      </w:r>
      <w:r>
        <w:t>.__str__</w:t>
      </w:r>
      <w:r>
        <w:rPr>
          <w:rFonts w:hint="eastAsia"/>
        </w:rPr>
        <w:t>方法（</w:t>
      </w:r>
      <w:r w:rsidRPr="004B740D">
        <w:rPr>
          <w:rFonts w:hint="eastAsia"/>
          <w:highlight w:val="magenta"/>
        </w:rPr>
        <w:t>作用是把一个类转成字符串</w:t>
      </w:r>
      <w:r>
        <w:rPr>
          <w:rFonts w:hint="eastAsia"/>
        </w:rPr>
        <w:t>，如果这个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了_</w:t>
      </w:r>
      <w:r>
        <w:t>_str__</w:t>
      </w:r>
      <w:r>
        <w:rPr>
          <w:rFonts w:hint="eastAsia"/>
        </w:rPr>
        <w:t>方法就执行，没有实现的话就执行</w:t>
      </w:r>
      <w:r>
        <w:t>Object</w:t>
      </w:r>
      <w:r>
        <w:rPr>
          <w:rFonts w:hint="eastAsia"/>
        </w:rPr>
        <w:t>的_</w:t>
      </w:r>
      <w:r>
        <w:t>_str__</w:t>
      </w:r>
      <w:r>
        <w:rPr>
          <w:rFonts w:hint="eastAsia"/>
        </w:rPr>
        <w:t>返回一个内存地址）</w:t>
      </w:r>
    </w:p>
    <w:p w14:paraId="442F915D" w14:textId="36432286" w:rsidR="004B740D" w:rsidRDefault="004B740D" w:rsidP="004B740D">
      <w:r>
        <w:rPr>
          <w:noProof/>
        </w:rPr>
        <w:drawing>
          <wp:inline distT="0" distB="0" distL="0" distR="0" wp14:anchorId="32CB9AAE" wp14:editId="148465D4">
            <wp:extent cx="5274310" cy="280289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4479" w14:textId="0431486F" w:rsidR="004B740D" w:rsidRDefault="00E9582B" w:rsidP="004B740D">
      <w:r>
        <w:rPr>
          <w:rFonts w:hint="eastAsia"/>
        </w:rPr>
        <w:t>字符串的格式化%</w:t>
      </w:r>
      <w:r>
        <w:t>s</w:t>
      </w:r>
    </w:p>
    <w:p w14:paraId="71B475B4" w14:textId="43D2B7EC" w:rsidR="00E9582B" w:rsidRDefault="00E9582B" w:rsidP="004B740D">
      <w:r>
        <w:rPr>
          <w:noProof/>
        </w:rPr>
        <w:lastRenderedPageBreak/>
        <w:drawing>
          <wp:inline distT="0" distB="0" distL="0" distR="0" wp14:anchorId="05E6B400" wp14:editId="3D5B370A">
            <wp:extent cx="5274310" cy="294195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4A40" w14:textId="44BBB8BA" w:rsidR="004B740D" w:rsidRDefault="004A0CAE" w:rsidP="00421885">
      <w:commentRangeStart w:id="36"/>
      <w:r>
        <w:rPr>
          <w:rFonts w:hint="eastAsia"/>
        </w:rPr>
        <w:t>总结：所有的双下方法，没有需要你在外部调用的，而是总有一些其他的内置函数特殊分语法，来自动触发这些双下方法</w:t>
      </w:r>
      <w:commentRangeEnd w:id="36"/>
      <w:r>
        <w:rPr>
          <w:rStyle w:val="a6"/>
        </w:rPr>
        <w:commentReference w:id="36"/>
      </w:r>
    </w:p>
    <w:p w14:paraId="70AA9F6C" w14:textId="22696B9B" w:rsidR="004A0CAE" w:rsidRDefault="00C95BB6" w:rsidP="00C95BB6">
      <w:pPr>
        <w:pStyle w:val="2"/>
      </w:pPr>
      <w:r>
        <w:rPr>
          <w:rFonts w:hint="eastAsia"/>
        </w:rPr>
        <w:t>d</w:t>
      </w:r>
      <w:r w:rsidR="002B4D30">
        <w:rPr>
          <w:rFonts w:hint="eastAsia"/>
        </w:rPr>
        <w:t>ay</w:t>
      </w:r>
      <w:r>
        <w:t>22-01(</w:t>
      </w:r>
      <w:r>
        <w:rPr>
          <w:rFonts w:hint="eastAsia"/>
        </w:rPr>
        <w:t>面向对象</w:t>
      </w:r>
      <w:commentRangeStart w:id="37"/>
      <w:r>
        <w:rPr>
          <w:rFonts w:hint="eastAsia"/>
        </w:rPr>
        <w:t>复习</w:t>
      </w:r>
      <w:commentRangeEnd w:id="37"/>
      <w:r w:rsidR="005E1458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37"/>
      </w:r>
      <w:r>
        <w:t>)</w:t>
      </w:r>
      <w:r w:rsidR="00F855AC">
        <w:t>(28)</w:t>
      </w:r>
    </w:p>
    <w:p w14:paraId="4151D34E" w14:textId="7CCACBFD" w:rsidR="00F855AC" w:rsidRDefault="00F855AC" w:rsidP="00F855AC">
      <w:pPr>
        <w:pStyle w:val="3"/>
      </w:pPr>
      <w:r>
        <w:rPr>
          <w:rFonts w:hint="eastAsia"/>
        </w:rPr>
        <w:t>什么时候用面向对象</w:t>
      </w:r>
    </w:p>
    <w:p w14:paraId="0B00B1A8" w14:textId="52AC796E" w:rsidR="00F855AC" w:rsidRDefault="00F855AC" w:rsidP="00F855AC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代码量大，功能多的时候</w:t>
      </w:r>
    </w:p>
    <w:p w14:paraId="3DBB5CC9" w14:textId="309654DC" w:rsidR="00F855AC" w:rsidRDefault="00F855AC" w:rsidP="00F855AC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处理比较复杂的角色之间的关系</w:t>
      </w:r>
    </w:p>
    <w:p w14:paraId="12424521" w14:textId="333A328D" w:rsidR="00F855AC" w:rsidRDefault="00DF517E" w:rsidP="00DF517E">
      <w:pPr>
        <w:pStyle w:val="3"/>
      </w:pPr>
      <w:r>
        <w:rPr>
          <w:rFonts w:hint="eastAsia"/>
        </w:rPr>
        <w:t>创建一个类</w:t>
      </w:r>
    </w:p>
    <w:p w14:paraId="5AB218FF" w14:textId="5B66868B" w:rsidR="00DF517E" w:rsidRPr="00412B95" w:rsidRDefault="00412B95" w:rsidP="00F855AC">
      <w:pPr>
        <w:rPr>
          <w:highlight w:val="magenta"/>
        </w:rPr>
      </w:pPr>
      <w:r>
        <w:rPr>
          <w:rFonts w:hint="eastAsia"/>
        </w:rPr>
        <w:t>c</w:t>
      </w:r>
      <w:r w:rsidRPr="00412B95">
        <w:rPr>
          <w:rFonts w:hint="eastAsia"/>
          <w:highlight w:val="magenta"/>
        </w:rPr>
        <w:t>lass</w:t>
      </w:r>
      <w:r w:rsidRPr="00412B95">
        <w:rPr>
          <w:highlight w:val="magenta"/>
        </w:rPr>
        <w:t xml:space="preserve"> </w:t>
      </w:r>
      <w:r w:rsidRPr="00412B95">
        <w:rPr>
          <w:rFonts w:hint="eastAsia"/>
          <w:highlight w:val="magenta"/>
        </w:rPr>
        <w:t>类名 语法级别的python解释器读到这句话的时候，会创建类，</w:t>
      </w:r>
      <w:commentRangeStart w:id="38"/>
      <w:r w:rsidRPr="00412B95">
        <w:rPr>
          <w:rFonts w:hint="eastAsia"/>
          <w:highlight w:val="magenta"/>
        </w:rPr>
        <w:t>使用type创建类</w:t>
      </w:r>
      <w:commentRangeEnd w:id="38"/>
      <w:r w:rsidRPr="00412B95">
        <w:rPr>
          <w:rStyle w:val="a6"/>
          <w:highlight w:val="magenta"/>
        </w:rPr>
        <w:commentReference w:id="38"/>
      </w:r>
    </w:p>
    <w:p w14:paraId="13663CF7" w14:textId="36A1946A" w:rsidR="00412B95" w:rsidRDefault="00412B95" w:rsidP="00F855AC">
      <w:r w:rsidRPr="00412B95">
        <w:rPr>
          <w:rFonts w:hint="eastAsia"/>
          <w:highlight w:val="magenta"/>
        </w:rPr>
        <w:t>创建抽象类的class</w:t>
      </w:r>
      <w:r w:rsidRPr="00412B95">
        <w:rPr>
          <w:highlight w:val="magenta"/>
        </w:rPr>
        <w:t xml:space="preserve"> </w:t>
      </w:r>
      <w:r w:rsidRPr="00412B95">
        <w:rPr>
          <w:rFonts w:hint="eastAsia"/>
          <w:highlight w:val="magenta"/>
        </w:rPr>
        <w:t>A(</w:t>
      </w:r>
      <w:r w:rsidRPr="00412B95">
        <w:rPr>
          <w:highlight w:val="magenta"/>
        </w:rPr>
        <w:t>metaclass=ABCMeta)</w:t>
      </w:r>
      <w:r w:rsidR="002E74AA">
        <w:rPr>
          <w:highlight w:val="magenta"/>
        </w:rPr>
        <w:t>(</w:t>
      </w:r>
      <w:r w:rsidR="002E74AA" w:rsidRPr="002E74AA">
        <w:rPr>
          <w:highlight w:val="cyan"/>
        </w:rPr>
        <w:t>ABCMeta</w:t>
      </w:r>
      <w:r w:rsidR="002E74AA" w:rsidRPr="002E74AA">
        <w:rPr>
          <w:rFonts w:hint="eastAsia"/>
          <w:highlight w:val="cyan"/>
        </w:rPr>
        <w:t>创建了这个A类，那么ABCMeta就是A的元类</w:t>
      </w:r>
      <w:r w:rsidR="002E74AA">
        <w:rPr>
          <w:highlight w:val="magenta"/>
        </w:rPr>
        <w:t>)</w:t>
      </w:r>
      <w:r w:rsidRPr="00412B95">
        <w:rPr>
          <w:rFonts w:hint="eastAsia"/>
          <w:highlight w:val="magenta"/>
        </w:rPr>
        <w:t>，只不过创建普通类的时候省略了括号和里面的内容。完整的创建普通类是这样class</w:t>
      </w:r>
      <w:r w:rsidRPr="00412B95">
        <w:rPr>
          <w:highlight w:val="magenta"/>
        </w:rPr>
        <w:t xml:space="preserve"> </w:t>
      </w:r>
      <w:r w:rsidRPr="00412B95">
        <w:rPr>
          <w:rFonts w:hint="eastAsia"/>
          <w:highlight w:val="magenta"/>
        </w:rPr>
        <w:t>B(</w:t>
      </w:r>
      <w:r w:rsidRPr="00412B95">
        <w:rPr>
          <w:highlight w:val="magenta"/>
        </w:rPr>
        <w:t>metaclass=type)</w:t>
      </w:r>
      <w:r w:rsidR="002E74AA">
        <w:rPr>
          <w:rFonts w:hint="eastAsia"/>
          <w:highlight w:val="magenta"/>
        </w:rPr>
        <w:t>（</w:t>
      </w:r>
      <w:r w:rsidR="002E74AA" w:rsidRPr="002E74AA">
        <w:rPr>
          <w:rFonts w:hint="eastAsia"/>
          <w:highlight w:val="cyan"/>
        </w:rPr>
        <w:t>type创建了B</w:t>
      </w:r>
      <w:r w:rsidR="002E74AA">
        <w:rPr>
          <w:highlight w:val="cyan"/>
        </w:rPr>
        <w:t>,</w:t>
      </w:r>
      <w:r w:rsidR="002E74AA" w:rsidRPr="002E74AA">
        <w:rPr>
          <w:rFonts w:hint="eastAsia"/>
          <w:highlight w:val="cyan"/>
        </w:rPr>
        <w:t>type就是普通的类的元类</w:t>
      </w:r>
      <w:r w:rsidR="002E74AA">
        <w:rPr>
          <w:rFonts w:hint="eastAsia"/>
          <w:highlight w:val="magenta"/>
        </w:rPr>
        <w:t>）</w:t>
      </w:r>
      <w:r>
        <w:rPr>
          <w:rFonts w:hint="eastAsia"/>
          <w:highlight w:val="magenta"/>
        </w:rPr>
        <w:t>。某一个类的type是type</w:t>
      </w:r>
    </w:p>
    <w:p w14:paraId="54540F2A" w14:textId="71BB23CD" w:rsidR="004A0CAE" w:rsidRDefault="00412B95" w:rsidP="00421885">
      <w:r>
        <w:rPr>
          <w:noProof/>
        </w:rPr>
        <w:drawing>
          <wp:inline distT="0" distB="0" distL="0" distR="0" wp14:anchorId="7BE9ED2C" wp14:editId="583CBDD9">
            <wp:extent cx="3542857" cy="1695238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743F" w14:textId="3B4903B9" w:rsidR="00412B95" w:rsidRDefault="002E74AA" w:rsidP="002E74AA">
      <w:pPr>
        <w:pStyle w:val="3"/>
      </w:pPr>
      <w:r>
        <w:rPr>
          <w:rFonts w:hint="eastAsia"/>
        </w:rPr>
        <w:lastRenderedPageBreak/>
        <w:t>坑</w:t>
      </w:r>
      <w:r w:rsidR="00CB53C9">
        <w:rPr>
          <w:rFonts w:hint="eastAsia"/>
        </w:rPr>
        <w:t>一</w:t>
      </w:r>
    </w:p>
    <w:p w14:paraId="5DF70A19" w14:textId="61B8AA75" w:rsidR="002E74AA" w:rsidRDefault="002E74AA" w:rsidP="00421885">
      <w:commentRangeStart w:id="39"/>
      <w:r>
        <w:rPr>
          <w:rFonts w:hint="eastAsia"/>
        </w:rPr>
        <w:t>类是什么时候被加载的，以及类名是什么时候生效的</w:t>
      </w:r>
      <w:commentRangeEnd w:id="39"/>
      <w:r w:rsidR="000505DA">
        <w:rPr>
          <w:rStyle w:val="a6"/>
        </w:rPr>
        <w:commentReference w:id="39"/>
      </w:r>
    </w:p>
    <w:p w14:paraId="04703787" w14:textId="39477154" w:rsidR="002E74AA" w:rsidRDefault="000505DA" w:rsidP="00421885">
      <w:r>
        <w:rPr>
          <w:noProof/>
        </w:rPr>
        <w:drawing>
          <wp:inline distT="0" distB="0" distL="0" distR="0" wp14:anchorId="04D37A49" wp14:editId="68486FDF">
            <wp:extent cx="5274310" cy="207835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0B0C" w14:textId="4E57DF34" w:rsidR="004A0CAE" w:rsidRDefault="00CB53C9" w:rsidP="00CB53C9">
      <w:pPr>
        <w:pStyle w:val="3"/>
      </w:pPr>
      <w:r>
        <w:rPr>
          <w:rFonts w:hint="eastAsia"/>
        </w:rPr>
        <w:t>坑二</w:t>
      </w:r>
    </w:p>
    <w:p w14:paraId="1C1AAB1B" w14:textId="2CA53461" w:rsidR="00CB53C9" w:rsidRDefault="00CB53C9" w:rsidP="00421885">
      <w:r>
        <w:rPr>
          <w:noProof/>
        </w:rPr>
        <w:drawing>
          <wp:inline distT="0" distB="0" distL="0" distR="0" wp14:anchorId="58D73CD0" wp14:editId="3028CDEE">
            <wp:extent cx="5274310" cy="326390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D402" w14:textId="7B6B21F2" w:rsidR="004A0CAE" w:rsidRDefault="00CB53C9" w:rsidP="00421885">
      <w:r>
        <w:rPr>
          <w:rFonts w:hint="eastAsia"/>
        </w:rPr>
        <w:t>举个例子：</w:t>
      </w:r>
      <w:r w:rsidRPr="00CB53C9">
        <w:rPr>
          <w:rFonts w:hint="eastAsia"/>
          <w:highlight w:val="magenta"/>
        </w:rPr>
        <w:t>我知道你家的地址，我怕记不住，我写在本子上，当别人问我你家在哪里的时候，我说在本子上，从本子里找你家的地址</w:t>
      </w:r>
    </w:p>
    <w:p w14:paraId="580234FA" w14:textId="5EE440A6" w:rsidR="00CB53C9" w:rsidRDefault="0034239B" w:rsidP="0034239B">
      <w:pPr>
        <w:pStyle w:val="3"/>
      </w:pPr>
      <w:r>
        <w:rPr>
          <w:rFonts w:hint="eastAsia"/>
        </w:rPr>
        <w:t>继承</w:t>
      </w:r>
    </w:p>
    <w:p w14:paraId="759116FD" w14:textId="03041CFF" w:rsidR="0034239B" w:rsidRDefault="0034239B" w:rsidP="00421885">
      <w:r>
        <w:rPr>
          <w:noProof/>
        </w:rPr>
        <w:lastRenderedPageBreak/>
        <w:drawing>
          <wp:inline distT="0" distB="0" distL="0" distR="0" wp14:anchorId="69AA0A96" wp14:editId="3B651461">
            <wp:extent cx="3685714" cy="5257143"/>
            <wp:effectExtent l="0" t="0" r="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22ED" w14:textId="0E56B7A5" w:rsidR="008A3973" w:rsidRDefault="008A3973" w:rsidP="008A3973">
      <w:pPr>
        <w:pStyle w:val="2"/>
      </w:pPr>
      <w:r>
        <w:t>da22-02(2</w:t>
      </w:r>
      <w:r>
        <w:rPr>
          <w:rFonts w:hint="eastAsia"/>
        </w:rPr>
        <w:t>9</w:t>
      </w:r>
      <w:r>
        <w:t>)(抽象类和接口类</w:t>
      </w:r>
      <w:r>
        <w:rPr>
          <w:rFonts w:hint="eastAsia"/>
        </w:rPr>
        <w:t>)</w:t>
      </w:r>
    </w:p>
    <w:p w14:paraId="027E247D" w14:textId="195F6054" w:rsidR="0034239B" w:rsidRDefault="00F44B2A" w:rsidP="008A3973">
      <w:pPr>
        <w:pStyle w:val="3"/>
      </w:pPr>
      <w:r>
        <w:rPr>
          <w:rFonts w:hint="eastAsia"/>
        </w:rPr>
        <w:t>抽象类和接口类</w:t>
      </w:r>
    </w:p>
    <w:p w14:paraId="7AFF48DC" w14:textId="14D27463" w:rsidR="00F44B2A" w:rsidRPr="00CD6E94" w:rsidRDefault="00F44B2A" w:rsidP="00421885">
      <w:pPr>
        <w:rPr>
          <w:highlight w:val="green"/>
        </w:rPr>
      </w:pPr>
      <w:r w:rsidRPr="00CD6E94">
        <w:rPr>
          <w:rFonts w:hint="eastAsia"/>
          <w:highlight w:val="green"/>
        </w:rPr>
        <w:t>抽</w:t>
      </w:r>
      <w:r w:rsidR="008A3973" w:rsidRPr="00CD6E94">
        <w:rPr>
          <w:rFonts w:hint="eastAsia"/>
          <w:highlight w:val="green"/>
        </w:rPr>
        <w:t>-</w:t>
      </w:r>
      <w:proofErr w:type="gramStart"/>
      <w:r w:rsidRPr="00CD6E94">
        <w:rPr>
          <w:rFonts w:hint="eastAsia"/>
          <w:highlight w:val="green"/>
        </w:rPr>
        <w:t>象</w:t>
      </w:r>
      <w:proofErr w:type="gramEnd"/>
      <w:r w:rsidRPr="00CD6E94">
        <w:rPr>
          <w:rFonts w:hint="eastAsia"/>
          <w:highlight w:val="green"/>
        </w:rPr>
        <w:t>类的方法是可以实现的，只能单继承</w:t>
      </w:r>
    </w:p>
    <w:p w14:paraId="12376BD7" w14:textId="3673D640" w:rsidR="00F44B2A" w:rsidRDefault="00F44B2A" w:rsidP="00421885">
      <w:r w:rsidRPr="00CD6E94">
        <w:rPr>
          <w:rFonts w:hint="eastAsia"/>
          <w:highlight w:val="green"/>
        </w:rPr>
        <w:t>接口类</w:t>
      </w:r>
      <w:r w:rsidR="008A3973" w:rsidRPr="00CD6E94">
        <w:rPr>
          <w:rFonts w:hint="eastAsia"/>
          <w:highlight w:val="green"/>
        </w:rPr>
        <w:t>可以多继承，但是接口类的所有方法不应该被实现</w:t>
      </w:r>
    </w:p>
    <w:p w14:paraId="14EF1C36" w14:textId="533DF823" w:rsidR="008A3973" w:rsidRDefault="008A3973" w:rsidP="008A3973">
      <w:pPr>
        <w:pStyle w:val="2"/>
      </w:pPr>
      <w:r>
        <w:rPr>
          <w:rFonts w:hint="eastAsia"/>
        </w:rPr>
        <w:t>d</w:t>
      </w:r>
      <w:r>
        <w:t>ay22-03(30)(</w:t>
      </w:r>
      <w:r>
        <w:rPr>
          <w:rFonts w:hint="eastAsia"/>
        </w:rPr>
        <w:t>多态和鸭子类型</w:t>
      </w:r>
      <w:r>
        <w:t>)</w:t>
      </w:r>
    </w:p>
    <w:p w14:paraId="0B653787" w14:textId="4A506F79" w:rsidR="008A3973" w:rsidRDefault="008A3973" w:rsidP="00421885">
      <w:r>
        <w:rPr>
          <w:rFonts w:hint="eastAsia"/>
        </w:rPr>
        <w:t>多个子类去继承父类，那么每个子类都是</w:t>
      </w:r>
      <w:proofErr w:type="gramStart"/>
      <w:r>
        <w:rPr>
          <w:rFonts w:hint="eastAsia"/>
        </w:rPr>
        <w:t>这个父类的</w:t>
      </w:r>
      <w:proofErr w:type="gramEnd"/>
      <w:r>
        <w:rPr>
          <w:rFonts w:hint="eastAsia"/>
        </w:rPr>
        <w:t>一种形态</w:t>
      </w:r>
    </w:p>
    <w:p w14:paraId="0AD149B4" w14:textId="59779251" w:rsidR="00AC4F48" w:rsidRDefault="00AC4F48" w:rsidP="00421885">
      <w:commentRangeStart w:id="40"/>
      <w:r>
        <w:t>Python</w:t>
      </w:r>
      <w:r>
        <w:rPr>
          <w:rFonts w:hint="eastAsia"/>
        </w:rPr>
        <w:t>中不要声明的原因是所有的类都是</w:t>
      </w:r>
      <w:r>
        <w:t>object</w:t>
      </w:r>
      <w:r>
        <w:rPr>
          <w:rFonts w:hint="eastAsia"/>
        </w:rPr>
        <w:t>的子类</w:t>
      </w:r>
      <w:commentRangeEnd w:id="40"/>
      <w:r>
        <w:rPr>
          <w:rStyle w:val="a6"/>
        </w:rPr>
        <w:commentReference w:id="40"/>
      </w:r>
    </w:p>
    <w:p w14:paraId="5B351AF8" w14:textId="2F12B8E4" w:rsidR="00AC4F48" w:rsidRDefault="00AC4F48" w:rsidP="00AC4F48">
      <w:pPr>
        <w:pStyle w:val="2"/>
      </w:pPr>
      <w:r>
        <w:rPr>
          <w:rFonts w:hint="eastAsia"/>
        </w:rPr>
        <w:t>day</w:t>
      </w:r>
      <w:r>
        <w:t>22-04(31)(</w:t>
      </w:r>
      <w:r>
        <w:rPr>
          <w:rFonts w:hint="eastAsia"/>
        </w:rPr>
        <w:t>封装</w:t>
      </w:r>
      <w:r>
        <w:t>)</w:t>
      </w:r>
    </w:p>
    <w:p w14:paraId="7C4BCC2E" w14:textId="40F2F729" w:rsidR="00507715" w:rsidRDefault="00507715" w:rsidP="00507715">
      <w:r>
        <w:rPr>
          <w:rFonts w:hint="eastAsia"/>
        </w:rPr>
        <w:lastRenderedPageBreak/>
        <w:t>广义的封装</w:t>
      </w:r>
    </w:p>
    <w:p w14:paraId="7CA3F7C8" w14:textId="1E4FC66A" w:rsidR="00507715" w:rsidRDefault="00507715" w:rsidP="00507715">
      <w:r w:rsidRPr="00507715">
        <w:rPr>
          <w:rFonts w:hint="eastAsia"/>
          <w:highlight w:val="cyan"/>
        </w:rPr>
        <w:t>狭义的封装（私有） 为什么在类的内部可以使用双下划线访问：在类的内部，你知道在那个类中</w:t>
      </w:r>
    </w:p>
    <w:p w14:paraId="5B7F4489" w14:textId="5326F2F4" w:rsidR="008A3973" w:rsidRDefault="00507715" w:rsidP="00403A87">
      <w:pPr>
        <w:pStyle w:val="2"/>
      </w:pPr>
      <w:r>
        <w:rPr>
          <w:rFonts w:hint="eastAsia"/>
        </w:rPr>
        <w:t>d</w:t>
      </w:r>
      <w:r>
        <w:t>ay22-05(32)(</w:t>
      </w:r>
      <w:proofErr w:type="gramStart"/>
      <w:r>
        <w:rPr>
          <w:rFonts w:hint="eastAsia"/>
        </w:rPr>
        <w:t>装饰器</w:t>
      </w:r>
      <w:proofErr w:type="gramEnd"/>
      <w:r>
        <w:t>)</w:t>
      </w:r>
    </w:p>
    <w:p w14:paraId="3E0A1B1C" w14:textId="0B69831B" w:rsidR="00507715" w:rsidRDefault="00507715" w:rsidP="00421885">
      <w:r>
        <w:rPr>
          <w:rFonts w:hint="eastAsia"/>
        </w:rPr>
        <w:t>p</w:t>
      </w:r>
      <w:r>
        <w:t>roperty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函数，内置函数，帮助你将类中的方法伪装成属性，特性</w:t>
      </w:r>
    </w:p>
    <w:p w14:paraId="69D758AE" w14:textId="7D18CEB7" w:rsidR="00507715" w:rsidRDefault="00A613AA" w:rsidP="00421885">
      <w:r>
        <w:rPr>
          <w:rFonts w:hint="eastAsia"/>
        </w:rPr>
        <w:t>@方法名.</w:t>
      </w:r>
      <w:r>
        <w:t xml:space="preserve">setter </w:t>
      </w:r>
      <w:r>
        <w:rPr>
          <w:rFonts w:hint="eastAsia"/>
        </w:rPr>
        <w:t>装饰器，修改被property装饰的属性的时候调用这个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的方法</w:t>
      </w:r>
    </w:p>
    <w:p w14:paraId="3BBF4B60" w14:textId="0BEFA8D1" w:rsidR="00A613AA" w:rsidRDefault="00A613AA" w:rsidP="00421885">
      <w:commentRangeStart w:id="41"/>
      <w:r>
        <w:rPr>
          <w:rFonts w:hint="eastAsia"/>
        </w:rPr>
        <w:t>@方法名.</w:t>
      </w:r>
      <w:r>
        <w:t>deleter</w:t>
      </w:r>
      <w:r>
        <w:rPr>
          <w:rFonts w:hint="eastAsia"/>
        </w:rPr>
        <w:t>装饰器，当要删除被property装饰的属性的时候会调用这个</w:t>
      </w:r>
    </w:p>
    <w:commentRangeEnd w:id="41"/>
    <w:p w14:paraId="633D447C" w14:textId="775336A5" w:rsidR="008A3973" w:rsidRDefault="00A613AA" w:rsidP="00421885">
      <w:r>
        <w:rPr>
          <w:rStyle w:val="a6"/>
        </w:rPr>
        <w:commentReference w:id="41"/>
      </w:r>
      <w:r>
        <w:rPr>
          <w:noProof/>
        </w:rPr>
        <w:drawing>
          <wp:inline distT="0" distB="0" distL="0" distR="0" wp14:anchorId="48F324C3" wp14:editId="108C7438">
            <wp:extent cx="5274310" cy="158115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61E2" w14:textId="62EF75DE" w:rsidR="00A613AA" w:rsidRDefault="00403A87" w:rsidP="00403A87">
      <w:pPr>
        <w:pStyle w:val="2"/>
      </w:pPr>
      <w:r>
        <w:rPr>
          <w:rFonts w:hint="eastAsia"/>
        </w:rPr>
        <w:t>day</w:t>
      </w:r>
      <w:r>
        <w:t>22-06(33)(</w:t>
      </w:r>
      <w:r>
        <w:rPr>
          <w:rFonts w:hint="eastAsia"/>
        </w:rPr>
        <w:t>类方法和静态方法</w:t>
      </w:r>
      <w:r>
        <w:t>)</w:t>
      </w:r>
    </w:p>
    <w:p w14:paraId="0398007E" w14:textId="06E38CB8" w:rsidR="008A3973" w:rsidRDefault="008116EE" w:rsidP="008116EE">
      <w:pPr>
        <w:pStyle w:val="3"/>
      </w:pPr>
      <w:r>
        <w:rPr>
          <w:rFonts w:hint="eastAsia"/>
        </w:rPr>
        <w:t>类方法</w:t>
      </w:r>
      <w:r w:rsidR="00F700CE">
        <w:rPr>
          <w:rFonts w:hint="eastAsia"/>
        </w:rPr>
        <w:t>应用场景</w:t>
      </w:r>
    </w:p>
    <w:p w14:paraId="2FF72A92" w14:textId="2FB3774E" w:rsidR="008A3973" w:rsidRDefault="008116EE" w:rsidP="00421885">
      <w:r w:rsidRPr="00FB2F10">
        <w:rPr>
          <w:rFonts w:hint="eastAsia"/>
          <w:highlight w:val="cyan"/>
        </w:rPr>
        <w:t>类方法不用对象命名空间的内容，而用到了类命名空间中的变量（静态属性），或者类方法和静态方法。</w:t>
      </w:r>
    </w:p>
    <w:p w14:paraId="14C274B6" w14:textId="4C113B17" w:rsidR="008A3973" w:rsidRDefault="00CD3A5E" w:rsidP="00421885">
      <w:r>
        <w:rPr>
          <w:noProof/>
        </w:rPr>
        <w:drawing>
          <wp:inline distT="0" distB="0" distL="0" distR="0" wp14:anchorId="22C541DA" wp14:editId="2428CB70">
            <wp:extent cx="5274310" cy="2508250"/>
            <wp:effectExtent l="0" t="0" r="254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AC0F" w14:textId="1EE0B721" w:rsidR="00CD3A5E" w:rsidRDefault="00C42D6F" w:rsidP="00421885">
      <w:r w:rsidRPr="00C42D6F">
        <w:rPr>
          <w:rFonts w:hint="eastAsia"/>
          <w:highlight w:val="cyan"/>
        </w:rPr>
        <w:t>粉红色的部分表示在自己的对象空间中新增了自己的_</w:t>
      </w:r>
      <w:r w:rsidRPr="00C42D6F">
        <w:rPr>
          <w:highlight w:val="cyan"/>
        </w:rPr>
        <w:t>_discount</w:t>
      </w:r>
      <w:r>
        <w:rPr>
          <w:rFonts w:hint="eastAsia"/>
          <w:highlight w:val="cyan"/>
        </w:rPr>
        <w:t>，然后实例化本身在自己的空间中找到，就不需要到类空间去找了</w:t>
      </w:r>
    </w:p>
    <w:p w14:paraId="6CE4F331" w14:textId="5F81728F" w:rsidR="00C42D6F" w:rsidRDefault="00C42D6F" w:rsidP="00421885">
      <w:r>
        <w:rPr>
          <w:noProof/>
        </w:rPr>
        <w:lastRenderedPageBreak/>
        <w:drawing>
          <wp:inline distT="0" distB="0" distL="0" distR="0" wp14:anchorId="3FDAECFA" wp14:editId="07443A69">
            <wp:extent cx="5274310" cy="4380230"/>
            <wp:effectExtent l="0" t="0" r="254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01CE" w14:textId="29616CA2" w:rsidR="00C42D6F" w:rsidRDefault="00C42D6F" w:rsidP="00C42D6F">
      <w:pPr>
        <w:pStyle w:val="4"/>
      </w:pPr>
      <w:r>
        <w:rPr>
          <w:rFonts w:hint="eastAsia"/>
        </w:rPr>
        <w:t>最终使用类方法</w:t>
      </w:r>
    </w:p>
    <w:p w14:paraId="199158B9" w14:textId="5A46ED2F" w:rsidR="00C42D6F" w:rsidRDefault="00C42D6F" w:rsidP="00421885">
      <w:r>
        <w:rPr>
          <w:noProof/>
        </w:rPr>
        <w:lastRenderedPageBreak/>
        <w:drawing>
          <wp:inline distT="0" distB="0" distL="0" distR="0" wp14:anchorId="6E06069A" wp14:editId="013E04F6">
            <wp:extent cx="5274310" cy="4376420"/>
            <wp:effectExtent l="0" t="0" r="254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9A1E" w14:textId="59947ADA" w:rsidR="00C42D6F" w:rsidRDefault="00FB2F10" w:rsidP="00FB2F10">
      <w:pPr>
        <w:pStyle w:val="3"/>
      </w:pPr>
      <w:r>
        <w:rPr>
          <w:rFonts w:hint="eastAsia"/>
        </w:rPr>
        <w:t>静态方法的应用场景</w:t>
      </w:r>
    </w:p>
    <w:p w14:paraId="3039D35D" w14:textId="2CC10CAE" w:rsidR="00FB2F10" w:rsidRDefault="00FB2F10" w:rsidP="00421885">
      <w:r>
        <w:rPr>
          <w:rFonts w:hint="eastAsia"/>
        </w:rPr>
        <w:t>类里面的方法既不需要用到self中的资源，也不用cls中的资源，相当于一个普通函数，但是你由于</w:t>
      </w:r>
      <w:r w:rsidRPr="00FB2F10">
        <w:rPr>
          <w:rFonts w:hint="eastAsia"/>
          <w:highlight w:val="cyan"/>
        </w:rPr>
        <w:t>某种原因</w:t>
      </w:r>
      <w:r>
        <w:rPr>
          <w:rFonts w:hint="eastAsia"/>
        </w:rPr>
        <w:t>，还是要把这个方法放在类中，这个时候就将这个方法变为静态方法</w:t>
      </w:r>
    </w:p>
    <w:p w14:paraId="05102CA8" w14:textId="1B6F68CB" w:rsidR="00FB2F10" w:rsidRDefault="00FB2F10" w:rsidP="00421885">
      <w:r w:rsidRPr="00FB2F10">
        <w:rPr>
          <w:rFonts w:hint="eastAsia"/>
          <w:highlight w:val="cyan"/>
        </w:rPr>
        <w:t>某种原因</w:t>
      </w:r>
      <w:r>
        <w:rPr>
          <w:rFonts w:hint="eastAsia"/>
        </w:rPr>
        <w:t>：</w:t>
      </w:r>
    </w:p>
    <w:p w14:paraId="1C13FC6E" w14:textId="135695B9" w:rsidR="00FB2F10" w:rsidRDefault="00FB2F10" w:rsidP="00FB2F10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你完全想用面向对象编程，所有的函数都必须写到类里面</w:t>
      </w:r>
    </w:p>
    <w:p w14:paraId="7BBA91E0" w14:textId="38766490" w:rsidR="00FB2F10" w:rsidRDefault="00FB2F10" w:rsidP="00FB2F10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某个功能确确实实是这个类的方法，但是确确实实没有用到和这个类有关系的资源</w:t>
      </w:r>
    </w:p>
    <w:p w14:paraId="30FCB3D7" w14:textId="3EA06241" w:rsidR="00FB2F10" w:rsidRDefault="00FB2F10" w:rsidP="00421885">
      <w:r>
        <w:rPr>
          <w:noProof/>
        </w:rPr>
        <w:lastRenderedPageBreak/>
        <w:drawing>
          <wp:inline distT="0" distB="0" distL="0" distR="0" wp14:anchorId="60775EA5" wp14:editId="459D4D04">
            <wp:extent cx="5274310" cy="322707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1C40" w14:textId="424DD07D" w:rsidR="00FB2F10" w:rsidRDefault="005E1458" w:rsidP="005E1458">
      <w:pPr>
        <w:pStyle w:val="2"/>
      </w:pPr>
      <w:r>
        <w:t>day22-07(34)(List</w:t>
      </w:r>
      <w:r>
        <w:rPr>
          <w:rFonts w:hint="eastAsia"/>
        </w:rPr>
        <w:t>中的insert</w:t>
      </w:r>
      <w:r>
        <w:t>(0,15)</w:t>
      </w:r>
      <w:r>
        <w:rPr>
          <w:rFonts w:hint="eastAsia"/>
        </w:rPr>
        <w:t>和pop</w:t>
      </w:r>
      <w:r>
        <w:t>(n))</w:t>
      </w:r>
    </w:p>
    <w:p w14:paraId="5A1E3F8E" w14:textId="3B4F140D" w:rsidR="005E1458" w:rsidRPr="005E1458" w:rsidRDefault="005E1458" w:rsidP="00421885">
      <w:r>
        <w:rPr>
          <w:rFonts w:hint="eastAsia"/>
        </w:rPr>
        <w:t>pop和insert效率很低（</w:t>
      </w:r>
      <w:r w:rsidRPr="005E1458">
        <w:rPr>
          <w:rFonts w:hint="eastAsia"/>
          <w:highlight w:val="cyan"/>
        </w:rPr>
        <w:t>尽量不要想列表中插入和删除但是可以用append和pop</w:t>
      </w:r>
      <w:r w:rsidRPr="005E1458">
        <w:rPr>
          <w:highlight w:val="cyan"/>
        </w:rPr>
        <w:t>()</w:t>
      </w:r>
      <w:r w:rsidRPr="005E1458">
        <w:rPr>
          <w:rFonts w:hint="eastAsia"/>
          <w:highlight w:val="cyan"/>
        </w:rPr>
        <w:t>，这才能提高时间质量</w:t>
      </w:r>
      <w:r>
        <w:rPr>
          <w:rFonts w:hint="eastAsia"/>
        </w:rPr>
        <w:t>）</w:t>
      </w:r>
    </w:p>
    <w:p w14:paraId="45D0F2FB" w14:textId="7DCFFA07" w:rsidR="00C42D6F" w:rsidRDefault="005E1458" w:rsidP="005E1458">
      <w:pPr>
        <w:pStyle w:val="2"/>
      </w:pPr>
      <w:r>
        <w:rPr>
          <w:rFonts w:hint="eastAsia"/>
        </w:rPr>
        <w:t>day</w:t>
      </w:r>
      <w:r>
        <w:t>22-08(35)(</w:t>
      </w:r>
      <w:r>
        <w:rPr>
          <w:rFonts w:hint="eastAsia"/>
        </w:rPr>
        <w:t>反射</w:t>
      </w:r>
      <w:r>
        <w:t>)</w:t>
      </w:r>
    </w:p>
    <w:p w14:paraId="313AB94E" w14:textId="7A9B3FB6" w:rsidR="005E1458" w:rsidRDefault="005E1458" w:rsidP="00421885">
      <w:r>
        <w:rPr>
          <w:rFonts w:hint="eastAsia"/>
        </w:rPr>
        <w:t>过</w:t>
      </w:r>
    </w:p>
    <w:p w14:paraId="30E82247" w14:textId="5B37FD03" w:rsidR="005E1458" w:rsidRDefault="005E1458" w:rsidP="005E1458">
      <w:pPr>
        <w:pStyle w:val="2"/>
      </w:pPr>
      <w:r>
        <w:rPr>
          <w:rFonts w:hint="eastAsia"/>
        </w:rPr>
        <w:t>day</w:t>
      </w:r>
      <w:r>
        <w:t>22-09(36)(</w:t>
      </w:r>
      <w:r>
        <w:rPr>
          <w:rFonts w:hint="eastAsia"/>
        </w:rPr>
        <w:t>内置方法的复习</w:t>
      </w:r>
      <w:r>
        <w:t>)</w:t>
      </w:r>
    </w:p>
    <w:p w14:paraId="195530EB" w14:textId="76ABF7E6" w:rsidR="00C42D6F" w:rsidRDefault="009F42DF" w:rsidP="00421885">
      <w:r>
        <w:rPr>
          <w:rFonts w:hint="eastAsia"/>
        </w:rPr>
        <w:t>a</w:t>
      </w:r>
      <w:r>
        <w:t>+b=c</w:t>
      </w:r>
      <w:r>
        <w:rPr>
          <w:rFonts w:hint="eastAsia"/>
        </w:rPr>
        <w:t>实际上是调用类内的_</w:t>
      </w:r>
      <w:r>
        <w:t>_add__</w:t>
      </w:r>
    </w:p>
    <w:p w14:paraId="325EB497" w14:textId="634C6E44" w:rsidR="00C42D6F" w:rsidRDefault="00B522DB" w:rsidP="00421885">
      <w:r>
        <w:rPr>
          <w:noProof/>
        </w:rPr>
        <w:lastRenderedPageBreak/>
        <w:drawing>
          <wp:inline distT="0" distB="0" distL="0" distR="0" wp14:anchorId="062F0557" wp14:editId="4844EF93">
            <wp:extent cx="5274310" cy="367982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C910" w14:textId="0F1F3015" w:rsidR="00C42D6F" w:rsidRDefault="00B522DB" w:rsidP="00B522DB">
      <w:pPr>
        <w:pStyle w:val="2"/>
      </w:pPr>
      <w:r>
        <w:rPr>
          <w:rFonts w:hint="eastAsia"/>
        </w:rPr>
        <w:t>d</w:t>
      </w:r>
      <w:r>
        <w:t>ay22-10(37)(repr</w:t>
      </w:r>
      <w:r>
        <w:rPr>
          <w:rFonts w:hint="eastAsia"/>
        </w:rPr>
        <w:t>方法）</w:t>
      </w:r>
    </w:p>
    <w:p w14:paraId="1F896B4F" w14:textId="22697BEC" w:rsidR="00C42D6F" w:rsidRDefault="00B522DB" w:rsidP="00421885">
      <w:r>
        <w:rPr>
          <w:rFonts w:hint="eastAsia"/>
        </w:rPr>
        <w:t>r</w:t>
      </w:r>
      <w:r>
        <w:t>epr</w:t>
      </w:r>
      <w:r>
        <w:rPr>
          <w:rFonts w:hint="eastAsia"/>
        </w:rPr>
        <w:t>方法对应_</w:t>
      </w:r>
      <w:r>
        <w:t>_repr__</w:t>
      </w:r>
      <w:r>
        <w:rPr>
          <w:rFonts w:hint="eastAsia"/>
        </w:rPr>
        <w:t>方法</w:t>
      </w:r>
    </w:p>
    <w:p w14:paraId="43C3E048" w14:textId="0ABECD5A" w:rsidR="00B522DB" w:rsidRDefault="00CD2EE8" w:rsidP="00CD2EE8">
      <w:pPr>
        <w:pStyle w:val="3"/>
      </w:pPr>
      <w:commentRangeStart w:id="42"/>
      <w:r>
        <w:rPr>
          <w:rFonts w:hint="eastAsia"/>
        </w:rPr>
        <w:t>repr和str的区别</w:t>
      </w:r>
      <w:commentRangeEnd w:id="42"/>
      <w:r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42"/>
      </w:r>
    </w:p>
    <w:p w14:paraId="2737A8AA" w14:textId="45A1FE38" w:rsidR="00C42D6F" w:rsidRPr="00CD2EE8" w:rsidRDefault="00CD2EE8" w:rsidP="00421885">
      <w:pPr>
        <w:rPr>
          <w:highlight w:val="cyan"/>
        </w:rPr>
      </w:pPr>
      <w:r w:rsidRPr="00CD2EE8">
        <w:rPr>
          <w:rFonts w:hint="eastAsia"/>
          <w:highlight w:val="cyan"/>
        </w:rPr>
        <w:t>_</w:t>
      </w:r>
      <w:r w:rsidRPr="00CD2EE8">
        <w:rPr>
          <w:highlight w:val="cyan"/>
        </w:rPr>
        <w:t>_str__:</w:t>
      </w:r>
      <w:r w:rsidRPr="00CD2EE8">
        <w:rPr>
          <w:rFonts w:hint="eastAsia"/>
          <w:highlight w:val="cyan"/>
        </w:rPr>
        <w:t>str</w:t>
      </w:r>
      <w:r w:rsidRPr="00CD2EE8">
        <w:rPr>
          <w:highlight w:val="cyan"/>
        </w:rPr>
        <w:t>(obj),</w:t>
      </w:r>
      <w:r w:rsidRPr="00CD2EE8">
        <w:rPr>
          <w:rFonts w:hint="eastAsia"/>
          <w:highlight w:val="cyan"/>
        </w:rPr>
        <w:t>要求必须实现了_</w:t>
      </w:r>
      <w:r w:rsidRPr="00CD2EE8">
        <w:rPr>
          <w:highlight w:val="cyan"/>
        </w:rPr>
        <w:t>_str__,</w:t>
      </w:r>
      <w:r w:rsidRPr="00CD2EE8">
        <w:rPr>
          <w:rFonts w:hint="eastAsia"/>
          <w:highlight w:val="cyan"/>
        </w:rPr>
        <w:t>要求这个方法的返回</w:t>
      </w:r>
      <w:proofErr w:type="gramStart"/>
      <w:r w:rsidRPr="00CD2EE8">
        <w:rPr>
          <w:rFonts w:hint="eastAsia"/>
          <w:highlight w:val="cyan"/>
        </w:rPr>
        <w:t>值必须</w:t>
      </w:r>
      <w:proofErr w:type="gramEnd"/>
      <w:r w:rsidRPr="00CD2EE8">
        <w:rPr>
          <w:rFonts w:hint="eastAsia"/>
          <w:highlight w:val="cyan"/>
        </w:rPr>
        <w:t>是字符串s</w:t>
      </w:r>
      <w:r w:rsidRPr="00CD2EE8">
        <w:rPr>
          <w:highlight w:val="cyan"/>
        </w:rPr>
        <w:t>tr</w:t>
      </w:r>
      <w:r w:rsidRPr="00CD2EE8">
        <w:rPr>
          <w:rFonts w:hint="eastAsia"/>
          <w:highlight w:val="cyan"/>
        </w:rPr>
        <w:t>类型（print</w:t>
      </w:r>
      <w:r w:rsidRPr="00CD2EE8">
        <w:rPr>
          <w:highlight w:val="cyan"/>
        </w:rPr>
        <w:t>,%s</w:t>
      </w:r>
      <w:r w:rsidRPr="00CD2EE8">
        <w:rPr>
          <w:rFonts w:hint="eastAsia"/>
          <w:highlight w:val="cyan"/>
        </w:rPr>
        <w:t>，str）</w:t>
      </w:r>
    </w:p>
    <w:p w14:paraId="5D31C6E6" w14:textId="59A840E4" w:rsidR="00C42D6F" w:rsidRPr="00CD2EE8" w:rsidRDefault="00C42D6F" w:rsidP="00421885">
      <w:pPr>
        <w:rPr>
          <w:highlight w:val="cyan"/>
        </w:rPr>
      </w:pPr>
    </w:p>
    <w:p w14:paraId="4632A4A1" w14:textId="17DEC314" w:rsidR="00C42D6F" w:rsidRPr="00CD2EE8" w:rsidRDefault="00CD2EE8" w:rsidP="00421885">
      <w:pPr>
        <w:rPr>
          <w:highlight w:val="cyan"/>
        </w:rPr>
      </w:pPr>
      <w:r w:rsidRPr="00CD2EE8">
        <w:rPr>
          <w:rFonts w:hint="eastAsia"/>
          <w:highlight w:val="cyan"/>
        </w:rPr>
        <w:t>_</w:t>
      </w:r>
      <w:r w:rsidRPr="00CD2EE8">
        <w:rPr>
          <w:highlight w:val="cyan"/>
        </w:rPr>
        <w:t>_repr__:</w:t>
      </w:r>
      <w:r w:rsidRPr="00CD2EE8">
        <w:rPr>
          <w:rFonts w:hint="eastAsia"/>
          <w:highlight w:val="cyan"/>
        </w:rPr>
        <w:t>是_</w:t>
      </w:r>
      <w:r w:rsidRPr="00CD2EE8">
        <w:rPr>
          <w:highlight w:val="cyan"/>
        </w:rPr>
        <w:t>_st</w:t>
      </w:r>
      <w:r w:rsidRPr="00CD2EE8">
        <w:rPr>
          <w:rFonts w:hint="eastAsia"/>
          <w:highlight w:val="cyan"/>
        </w:rPr>
        <w:t>r</w:t>
      </w:r>
      <w:r w:rsidRPr="00CD2EE8">
        <w:rPr>
          <w:highlight w:val="cyan"/>
        </w:rPr>
        <w:t>__</w:t>
      </w:r>
      <w:r w:rsidRPr="00CD2EE8">
        <w:rPr>
          <w:rFonts w:hint="eastAsia"/>
          <w:highlight w:val="cyan"/>
        </w:rPr>
        <w:t>的备胎，如果有_</w:t>
      </w:r>
      <w:r w:rsidRPr="00CD2EE8">
        <w:rPr>
          <w:highlight w:val="cyan"/>
        </w:rPr>
        <w:t>_str__</w:t>
      </w:r>
      <w:r w:rsidRPr="00CD2EE8">
        <w:rPr>
          <w:rFonts w:hint="eastAsia"/>
          <w:highlight w:val="cyan"/>
        </w:rPr>
        <w:t>方法，那么（print</w:t>
      </w:r>
      <w:r w:rsidRPr="00CD2EE8">
        <w:rPr>
          <w:highlight w:val="cyan"/>
        </w:rPr>
        <w:t>,%s,str</w:t>
      </w:r>
      <w:r w:rsidRPr="00CD2EE8">
        <w:rPr>
          <w:rFonts w:hint="eastAsia"/>
          <w:highlight w:val="cyan"/>
        </w:rPr>
        <w:t>）都去执行_</w:t>
      </w:r>
      <w:r w:rsidRPr="00CD2EE8">
        <w:rPr>
          <w:highlight w:val="cyan"/>
        </w:rPr>
        <w:t>_str__</w:t>
      </w:r>
      <w:r w:rsidRPr="00CD2EE8">
        <w:rPr>
          <w:rFonts w:hint="eastAsia"/>
          <w:highlight w:val="cyan"/>
        </w:rPr>
        <w:t>方法，并且使用_</w:t>
      </w:r>
      <w:r w:rsidRPr="00CD2EE8">
        <w:rPr>
          <w:highlight w:val="cyan"/>
        </w:rPr>
        <w:t>_str</w:t>
      </w:r>
      <w:r w:rsidRPr="00CD2EE8">
        <w:rPr>
          <w:rFonts w:hint="eastAsia"/>
          <w:highlight w:val="cyan"/>
        </w:rPr>
        <w:t>的返回值，没有的话那么（print</w:t>
      </w:r>
      <w:r w:rsidRPr="00CD2EE8">
        <w:rPr>
          <w:highlight w:val="cyan"/>
        </w:rPr>
        <w:t>,%s,str</w:t>
      </w:r>
      <w:r w:rsidRPr="00CD2EE8">
        <w:rPr>
          <w:rFonts w:hint="eastAsia"/>
          <w:highlight w:val="cyan"/>
        </w:rPr>
        <w:t>）都会执行repr方法repr只管repr</w:t>
      </w:r>
      <w:r w:rsidRPr="00CD2EE8">
        <w:rPr>
          <w:highlight w:val="cyan"/>
        </w:rPr>
        <w:t>(obj)</w:t>
      </w:r>
      <w:r w:rsidRPr="00CD2EE8">
        <w:rPr>
          <w:rFonts w:hint="eastAsia"/>
          <w:highlight w:val="cyan"/>
        </w:rPr>
        <w:t>,</w:t>
      </w:r>
      <w:r w:rsidRPr="00CD2EE8">
        <w:rPr>
          <w:highlight w:val="cyan"/>
        </w:rPr>
        <w:t>%r</w:t>
      </w:r>
    </w:p>
    <w:p w14:paraId="57EEA251" w14:textId="78D5E546" w:rsidR="00CD2EE8" w:rsidRPr="00CD2EE8" w:rsidRDefault="00CD2EE8" w:rsidP="00421885">
      <w:pPr>
        <w:rPr>
          <w:highlight w:val="cyan"/>
        </w:rPr>
      </w:pPr>
    </w:p>
    <w:p w14:paraId="40C9A531" w14:textId="52BC944B" w:rsidR="00CD2EE8" w:rsidRPr="00CD2EE8" w:rsidRDefault="00CD2EE8" w:rsidP="00421885">
      <w:r w:rsidRPr="00CD2EE8">
        <w:rPr>
          <w:rFonts w:hint="eastAsia"/>
          <w:highlight w:val="cyan"/>
        </w:rPr>
        <w:t>两个只能实现一个的话，我们优先实现_</w:t>
      </w:r>
      <w:r w:rsidRPr="00CD2EE8">
        <w:rPr>
          <w:highlight w:val="cyan"/>
        </w:rPr>
        <w:t>_repr</w:t>
      </w:r>
      <w:r w:rsidRPr="00CD2EE8">
        <w:rPr>
          <w:rFonts w:hint="eastAsia"/>
          <w:highlight w:val="cyan"/>
        </w:rPr>
        <w:t>，他的功能多点</w:t>
      </w:r>
    </w:p>
    <w:p w14:paraId="50500BA3" w14:textId="29DB4C33" w:rsidR="00C42D6F" w:rsidRDefault="00C42D6F" w:rsidP="00421885"/>
    <w:p w14:paraId="5D070E27" w14:textId="2824B8AE" w:rsidR="00C42D6F" w:rsidRDefault="0072486E" w:rsidP="00421885">
      <w:r>
        <w:rPr>
          <w:rFonts w:hint="eastAsia"/>
        </w:rPr>
        <w:t>重点：</w:t>
      </w:r>
      <w:commentRangeStart w:id="43"/>
      <w:r>
        <w:rPr>
          <w:rFonts w:hint="eastAsia"/>
        </w:rPr>
        <w:t>在子类中使用_</w:t>
      </w:r>
      <w:r>
        <w:t>_str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，先找子类的_</w:t>
      </w:r>
      <w:r>
        <w:t>_str__</w:t>
      </w:r>
      <w:r>
        <w:rPr>
          <w:rFonts w:hint="eastAsia"/>
        </w:rPr>
        <w:t>。没有的话要向上找，</w:t>
      </w:r>
      <w:proofErr w:type="gramStart"/>
      <w:r>
        <w:rPr>
          <w:rFonts w:hint="eastAsia"/>
        </w:rPr>
        <w:t>只要父类不是</w:t>
      </w:r>
      <w:proofErr w:type="gramEnd"/>
      <w:r>
        <w:rPr>
          <w:rFonts w:hint="eastAsia"/>
        </w:rPr>
        <w:t>object</w:t>
      </w:r>
      <w:r>
        <w:t>,</w:t>
      </w:r>
      <w:r>
        <w:rPr>
          <w:rFonts w:hint="eastAsia"/>
        </w:rPr>
        <w:t>就</w:t>
      </w:r>
      <w:proofErr w:type="gramStart"/>
      <w:r>
        <w:rPr>
          <w:rFonts w:hint="eastAsia"/>
        </w:rPr>
        <w:t>执行父类</w:t>
      </w:r>
      <w:proofErr w:type="gramEnd"/>
      <w:r>
        <w:rPr>
          <w:rFonts w:hint="eastAsia"/>
        </w:rPr>
        <w:t>的_</w:t>
      </w:r>
      <w:r>
        <w:t>_str__</w:t>
      </w:r>
      <w:r>
        <w:rPr>
          <w:rFonts w:hint="eastAsia"/>
        </w:rPr>
        <w:t>，但是如果除了object之外的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都没有_</w:t>
      </w:r>
      <w:r>
        <w:t>_str__</w:t>
      </w:r>
      <w:r>
        <w:rPr>
          <w:rFonts w:hint="eastAsia"/>
        </w:rPr>
        <w:t>方法，就执行子类的_</w:t>
      </w:r>
      <w:r>
        <w:t>_repr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方法，如果子类也没有，还要继续</w:t>
      </w:r>
      <w:proofErr w:type="gramStart"/>
      <w:r>
        <w:rPr>
          <w:rFonts w:hint="eastAsia"/>
        </w:rPr>
        <w:t>向上找父</w:t>
      </w:r>
      <w:proofErr w:type="gramEnd"/>
      <w:r>
        <w:rPr>
          <w:rFonts w:hint="eastAsia"/>
        </w:rPr>
        <w:t>类的_</w:t>
      </w:r>
      <w:r>
        <w:t>_repr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方法，一直找不到在执行object类中的_</w:t>
      </w:r>
      <w:r>
        <w:t>_str__</w:t>
      </w:r>
      <w:r>
        <w:rPr>
          <w:rFonts w:hint="eastAsia"/>
        </w:rPr>
        <w:t>方法</w:t>
      </w:r>
      <w:commentRangeEnd w:id="43"/>
      <w:r>
        <w:rPr>
          <w:rStyle w:val="a6"/>
        </w:rPr>
        <w:commentReference w:id="43"/>
      </w:r>
    </w:p>
    <w:p w14:paraId="6A2C3A80" w14:textId="673DA8F1" w:rsidR="00C42D6F" w:rsidRDefault="0072486E" w:rsidP="0072486E">
      <w:pPr>
        <w:pStyle w:val="2"/>
      </w:pPr>
      <w:r>
        <w:rPr>
          <w:rFonts w:hint="eastAsia"/>
        </w:rPr>
        <w:t>day</w:t>
      </w:r>
      <w:r>
        <w:t>22-11(</w:t>
      </w:r>
      <w:r>
        <w:rPr>
          <w:rFonts w:hint="eastAsia"/>
        </w:rPr>
        <w:t>总结38</w:t>
      </w:r>
      <w:r>
        <w:t>)</w:t>
      </w:r>
    </w:p>
    <w:p w14:paraId="0119460A" w14:textId="405D7365" w:rsidR="00C42D6F" w:rsidRDefault="009E7FCA" w:rsidP="009E7FCA">
      <w:pPr>
        <w:pStyle w:val="2"/>
      </w:pPr>
      <w:r>
        <w:rPr>
          <w:rFonts w:hint="eastAsia"/>
        </w:rPr>
        <w:lastRenderedPageBreak/>
        <w:t>d</w:t>
      </w:r>
      <w:r>
        <w:t>ay23-01(</w:t>
      </w:r>
      <w:r>
        <w:rPr>
          <w:rFonts w:hint="eastAsia"/>
        </w:rPr>
        <w:t>总结39</w:t>
      </w:r>
      <w:r>
        <w:t>)</w:t>
      </w:r>
    </w:p>
    <w:p w14:paraId="5C20B777" w14:textId="370F0355" w:rsidR="009E7FCA" w:rsidRDefault="009E7FCA" w:rsidP="00421885">
      <w:r>
        <w:rPr>
          <w:rFonts w:hint="eastAsia"/>
        </w:rPr>
        <w:t>双下方法的触发条件：内置函数，特殊语法，语法糖，内置模块</w:t>
      </w:r>
    </w:p>
    <w:p w14:paraId="4A2942A8" w14:textId="7040F5E6" w:rsidR="00C42D6F" w:rsidRDefault="009E7FCA" w:rsidP="00421885">
      <w:r>
        <w:rPr>
          <w:rFonts w:hint="eastAsia"/>
        </w:rPr>
        <w:t>_</w:t>
      </w:r>
      <w:r>
        <w:t xml:space="preserve">_len__  </w:t>
      </w:r>
      <w:r>
        <w:rPr>
          <w:rFonts w:hint="eastAsia"/>
        </w:rPr>
        <w:t>内置函数l</w:t>
      </w:r>
      <w:r>
        <w:t>en</w:t>
      </w:r>
    </w:p>
    <w:p w14:paraId="0726747D" w14:textId="4737C50B" w:rsidR="009E7FCA" w:rsidRDefault="009E7FCA" w:rsidP="00421885">
      <w:r>
        <w:rPr>
          <w:rFonts w:hint="eastAsia"/>
        </w:rPr>
        <w:t>_</w:t>
      </w:r>
      <w:r>
        <w:t>_</w:t>
      </w:r>
      <w:r w:rsidR="00E6343F">
        <w:t>call</w:t>
      </w:r>
      <w:r>
        <w:t>__</w:t>
      </w:r>
      <w:r w:rsidR="00E6343F">
        <w:t xml:space="preserve">  </w:t>
      </w:r>
      <w:r w:rsidR="00E6343F">
        <w:rPr>
          <w:rFonts w:hint="eastAsia"/>
        </w:rPr>
        <w:t>特殊语法 对象（）</w:t>
      </w:r>
    </w:p>
    <w:p w14:paraId="09CDAA86" w14:textId="6D54C05B" w:rsidR="00C42D6F" w:rsidRDefault="009E7FCA" w:rsidP="00421885">
      <w:r>
        <w:rPr>
          <w:rFonts w:hint="eastAsia"/>
        </w:rPr>
        <w:t>_</w:t>
      </w:r>
      <w:r>
        <w:t>_</w:t>
      </w:r>
      <w:r w:rsidR="00E6343F">
        <w:t>new</w:t>
      </w:r>
      <w:r>
        <w:t>__</w:t>
      </w:r>
      <w:r w:rsidR="00E6343F">
        <w:t xml:space="preserve"> </w:t>
      </w:r>
      <w:r w:rsidR="00E6343F">
        <w:rPr>
          <w:rFonts w:hint="eastAsia"/>
        </w:rPr>
        <w:t>特殊语法，构造方法，在实例化的时候_</w:t>
      </w:r>
      <w:r w:rsidR="00E6343F">
        <w:t>_init__</w:t>
      </w:r>
      <w:r w:rsidR="00E6343F">
        <w:rPr>
          <w:rFonts w:hint="eastAsia"/>
        </w:rPr>
        <w:t>之前调用</w:t>
      </w:r>
    </w:p>
    <w:p w14:paraId="356DF243" w14:textId="45572CE2" w:rsidR="00C42D6F" w:rsidRDefault="009E7FCA" w:rsidP="00421885">
      <w:r>
        <w:rPr>
          <w:rFonts w:hint="eastAsia"/>
        </w:rPr>
        <w:t>_</w:t>
      </w:r>
      <w:r>
        <w:t>_</w:t>
      </w:r>
      <w:r w:rsidR="00E6343F">
        <w:t>init</w:t>
      </w:r>
      <w:r>
        <w:t>__</w:t>
      </w:r>
      <w:r w:rsidR="00E6343F">
        <w:t xml:space="preserve">  </w:t>
      </w:r>
      <w:r w:rsidR="00E6343F">
        <w:rPr>
          <w:rFonts w:hint="eastAsia"/>
        </w:rPr>
        <w:t>特殊语法，初始化方法，在实例化的时候_</w:t>
      </w:r>
      <w:r w:rsidR="00E6343F">
        <w:t>_new__</w:t>
      </w:r>
      <w:r w:rsidR="00E6343F">
        <w:rPr>
          <w:rFonts w:hint="eastAsia"/>
        </w:rPr>
        <w:t>之后调用</w:t>
      </w:r>
    </w:p>
    <w:p w14:paraId="48CE2AC0" w14:textId="03D5B3D4" w:rsidR="009E7FCA" w:rsidRDefault="009E7FCA" w:rsidP="00421885">
      <w:r>
        <w:rPr>
          <w:rFonts w:hint="eastAsia"/>
        </w:rPr>
        <w:t>_</w:t>
      </w:r>
      <w:r>
        <w:t>_</w:t>
      </w:r>
      <w:r w:rsidR="00E6343F">
        <w:t>repr</w:t>
      </w:r>
      <w:r>
        <w:t>__</w:t>
      </w:r>
      <w:r w:rsidR="00E6343F">
        <w:t xml:space="preserve"> repr %r</w:t>
      </w:r>
    </w:p>
    <w:p w14:paraId="4CF63E5E" w14:textId="3486CA27" w:rsidR="009E7FCA" w:rsidRDefault="009E7FCA" w:rsidP="00421885">
      <w:r>
        <w:rPr>
          <w:rFonts w:hint="eastAsia"/>
        </w:rPr>
        <w:t>_</w:t>
      </w:r>
      <w:r>
        <w:t>_</w:t>
      </w:r>
      <w:r w:rsidR="00E6343F">
        <w:t>str</w:t>
      </w:r>
      <w:r>
        <w:t>_</w:t>
      </w:r>
      <w:proofErr w:type="gramStart"/>
      <w:r>
        <w:t>_</w:t>
      </w:r>
      <w:r w:rsidR="00E6343F">
        <w:t xml:space="preserve">  str</w:t>
      </w:r>
      <w:proofErr w:type="gramEnd"/>
      <w:r w:rsidR="00E6343F">
        <w:t xml:space="preserve"> ,%s ,print</w:t>
      </w:r>
    </w:p>
    <w:p w14:paraId="0D3A6ADD" w14:textId="2DAAA4AA" w:rsidR="009E7FCA" w:rsidRDefault="00E6343F" w:rsidP="00E6343F">
      <w:pPr>
        <w:pStyle w:val="2"/>
      </w:pPr>
      <w:r>
        <w:t>day23-02(40)</w:t>
      </w:r>
    </w:p>
    <w:p w14:paraId="067BEA4C" w14:textId="0629F49B" w:rsidR="00E6343F" w:rsidRDefault="00E6343F" w:rsidP="00E6343F">
      <w:commentRangeStart w:id="44"/>
      <w:proofErr w:type="gramStart"/>
      <w:r>
        <w:rPr>
          <w:rFonts w:hint="eastAsia"/>
        </w:rPr>
        <w:t>析构方法</w:t>
      </w:r>
      <w:proofErr w:type="gramEnd"/>
      <w:r>
        <w:rPr>
          <w:rFonts w:hint="eastAsia"/>
        </w:rPr>
        <w:t>：</w:t>
      </w:r>
      <w:commentRangeEnd w:id="44"/>
      <w:r w:rsidR="00D00D80">
        <w:rPr>
          <w:rStyle w:val="a6"/>
        </w:rPr>
        <w:commentReference w:id="44"/>
      </w:r>
    </w:p>
    <w:p w14:paraId="1299916A" w14:textId="0AF2702C" w:rsidR="00E6343F" w:rsidRDefault="00E6343F" w:rsidP="00E6343F">
      <w:pPr>
        <w:pStyle w:val="2"/>
      </w:pPr>
      <w:r>
        <w:t>d</w:t>
      </w:r>
      <w:r>
        <w:rPr>
          <w:rFonts w:hint="eastAsia"/>
        </w:rPr>
        <w:t>ay</w:t>
      </w:r>
      <w:r>
        <w:t>23-03(41)</w:t>
      </w:r>
    </w:p>
    <w:p w14:paraId="31273D11" w14:textId="2ACBC9FE" w:rsidR="00E6343F" w:rsidRDefault="00E6343F" w:rsidP="00E6343F">
      <w:pPr>
        <w:pStyle w:val="3"/>
      </w:pPr>
      <w:commentRangeStart w:id="45"/>
      <w:proofErr w:type="gramStart"/>
      <w:r>
        <w:rPr>
          <w:rFonts w:hint="eastAsia"/>
        </w:rPr>
        <w:t>析构方法</w:t>
      </w:r>
      <w:proofErr w:type="gramEnd"/>
      <w:r>
        <w:rPr>
          <w:rFonts w:hint="eastAsia"/>
        </w:rPr>
        <w:t>：释放一个空间</w:t>
      </w:r>
      <w:commentRangeEnd w:id="45"/>
      <w:r w:rsidR="007E5B4B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45"/>
      </w:r>
      <w:r w:rsidR="005F0606" w:rsidRPr="005F0606">
        <w:rPr>
          <w:rFonts w:hint="eastAsia"/>
          <w:highlight w:val="magenta"/>
        </w:rPr>
        <w:t>之前执行</w:t>
      </w:r>
      <w:r w:rsidR="005F0606">
        <w:rPr>
          <w:rFonts w:hint="eastAsia"/>
        </w:rPr>
        <w:t>（某对象借用操作系统的资源，还要通过</w:t>
      </w:r>
      <w:proofErr w:type="gramStart"/>
      <w:r w:rsidR="005F0606">
        <w:rPr>
          <w:rFonts w:hint="eastAsia"/>
        </w:rPr>
        <w:t>析构方法</w:t>
      </w:r>
      <w:proofErr w:type="gramEnd"/>
      <w:r w:rsidR="005F0606">
        <w:rPr>
          <w:rFonts w:hint="eastAsia"/>
        </w:rPr>
        <w:t>归还回去，比如文件资源，网络资源）</w:t>
      </w:r>
    </w:p>
    <w:p w14:paraId="4BE93AE4" w14:textId="08B8FAB6" w:rsidR="00E6343F" w:rsidRDefault="00E6343F" w:rsidP="00E6343F">
      <w:r>
        <w:rPr>
          <w:rFonts w:hint="eastAsia"/>
        </w:rPr>
        <w:t>del</w:t>
      </w:r>
      <w:r>
        <w:t xml:space="preserve">  </w:t>
      </w:r>
      <w:r>
        <w:rPr>
          <w:rFonts w:hint="eastAsia"/>
        </w:rPr>
        <w:t>A的对</w:t>
      </w:r>
      <w:r w:rsidR="007E5B4B">
        <w:rPr>
          <w:rFonts w:hint="eastAsia"/>
        </w:rPr>
        <w:t>象</w:t>
      </w:r>
    </w:p>
    <w:p w14:paraId="1054983F" w14:textId="2F3BF18E" w:rsidR="00E6343F" w:rsidRDefault="007E5B4B" w:rsidP="00E6343F">
      <w:r>
        <w:rPr>
          <w:noProof/>
        </w:rPr>
        <w:drawing>
          <wp:inline distT="0" distB="0" distL="0" distR="0" wp14:anchorId="19181277" wp14:editId="227CF7D2">
            <wp:extent cx="5274310" cy="1023620"/>
            <wp:effectExtent l="0" t="0" r="2540" b="508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AC41" w14:textId="46B8F448" w:rsidR="007E5B4B" w:rsidRDefault="007E5B4B" w:rsidP="007E5B4B">
      <w:pPr>
        <w:pStyle w:val="3"/>
      </w:pPr>
      <w:r>
        <w:rPr>
          <w:rFonts w:hint="eastAsia"/>
        </w:rPr>
        <w:t>应用场景</w:t>
      </w:r>
    </w:p>
    <w:p w14:paraId="40803723" w14:textId="55C71341" w:rsidR="007E5B4B" w:rsidRDefault="009262D1" w:rsidP="00E6343F">
      <w:r>
        <w:rPr>
          <w:noProof/>
        </w:rPr>
        <w:drawing>
          <wp:inline distT="0" distB="0" distL="0" distR="0" wp14:anchorId="513A90E2" wp14:editId="097F2772">
            <wp:extent cx="5274310" cy="1972310"/>
            <wp:effectExtent l="0" t="0" r="2540" b="889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174A" w14:textId="4FE2BE55" w:rsidR="007E5B4B" w:rsidRDefault="009262D1" w:rsidP="00E6343F">
      <w:r>
        <w:rPr>
          <w:rFonts w:hint="eastAsia"/>
        </w:rPr>
        <w:lastRenderedPageBreak/>
        <w:t>什么事后需要实现_</w:t>
      </w:r>
      <w:r>
        <w:t>_del__</w:t>
      </w:r>
      <w:r>
        <w:rPr>
          <w:rFonts w:hint="eastAsia"/>
        </w:rPr>
        <w:t>方法，什么时候不需要</w:t>
      </w:r>
    </w:p>
    <w:p w14:paraId="48ACB598" w14:textId="55E83D74" w:rsidR="009262D1" w:rsidRDefault="009262D1" w:rsidP="00E6343F">
      <w:r>
        <w:rPr>
          <w:rFonts w:hint="eastAsia"/>
        </w:rPr>
        <w:t>说明：</w:t>
      </w:r>
    </w:p>
    <w:p w14:paraId="498A7730" w14:textId="3C4AD330" w:rsidR="009262D1" w:rsidRDefault="009262D1" w:rsidP="00E6343F">
      <w:r>
        <w:t>P</w:t>
      </w:r>
      <w:r>
        <w:rPr>
          <w:rFonts w:hint="eastAsia"/>
        </w:rPr>
        <w:t>ython解释器在内部就能搞定的事儿</w:t>
      </w:r>
    </w:p>
    <w:p w14:paraId="1D94BE7E" w14:textId="496477FA" w:rsidR="009262D1" w:rsidRDefault="009262D1" w:rsidP="00E6343F">
      <w:r>
        <w:t>P</w:t>
      </w:r>
      <w:r>
        <w:rPr>
          <w:rFonts w:hint="eastAsia"/>
        </w:rPr>
        <w:t>ython解释器申请一块空间，这是操作系统分配给你的</w:t>
      </w:r>
    </w:p>
    <w:p w14:paraId="2E5B8DFC" w14:textId="38D8C048" w:rsidR="009262D1" w:rsidRDefault="009262D1" w:rsidP="00E6343F">
      <w:r>
        <w:rPr>
          <w:rFonts w:hint="eastAsia"/>
        </w:rPr>
        <w:t>在这一块空间之内左右的事儿，归你的python解释器来管理（</w:t>
      </w:r>
      <w:r w:rsidRPr="00D67E12">
        <w:rPr>
          <w:rFonts w:hint="eastAsia"/>
          <w:highlight w:val="magenta"/>
        </w:rPr>
        <w:t>所以仅在这块空间创立的对象的类不需要实现_</w:t>
      </w:r>
      <w:r w:rsidRPr="00D67E12">
        <w:rPr>
          <w:highlight w:val="magenta"/>
        </w:rPr>
        <w:t>_del__</w:t>
      </w:r>
      <w:commentRangeStart w:id="46"/>
      <w:r w:rsidRPr="00D67E12">
        <w:rPr>
          <w:rFonts w:hint="eastAsia"/>
          <w:highlight w:val="magenta"/>
        </w:rPr>
        <w:t>方法</w:t>
      </w:r>
      <w:commentRangeEnd w:id="46"/>
      <w:r w:rsidR="00D67E12">
        <w:rPr>
          <w:rStyle w:val="a6"/>
        </w:rPr>
        <w:commentReference w:id="46"/>
      </w:r>
      <w:r>
        <w:rPr>
          <w:rFonts w:hint="eastAsia"/>
        </w:rPr>
        <w:t>）</w:t>
      </w:r>
    </w:p>
    <w:p w14:paraId="6E556D49" w14:textId="1F1276EA" w:rsidR="009262D1" w:rsidRDefault="009262D1" w:rsidP="00E6343F">
      <w:r>
        <w:rPr>
          <w:rFonts w:hint="eastAsia"/>
        </w:rPr>
        <w:t>但是f</w:t>
      </w:r>
      <w:r>
        <w:t>=open(),</w:t>
      </w:r>
      <w:r>
        <w:rPr>
          <w:rFonts w:hint="eastAsia"/>
        </w:rPr>
        <w:t>python没有权利去操作硬盘里的文件，所有的硬件都在操作系统中管理，需要通过操作系统</w:t>
      </w:r>
      <w:r w:rsidR="00CC5C0A">
        <w:rPr>
          <w:rFonts w:hint="eastAsia"/>
        </w:rPr>
        <w:t>，</w:t>
      </w:r>
      <w:commentRangeStart w:id="47"/>
      <w:r w:rsidR="00D67E12">
        <w:rPr>
          <w:rFonts w:hint="eastAsia"/>
        </w:rPr>
        <w:t>操作系统替你打开文件，然后给你一个文件操作符（句柄），然后这个文件俺操作符拿到内存中存起来，当你不用文件的时候，删除这个文件操作符，但是操作系统给为你提供的资源没有关闭，需要你给出关闭指令</w:t>
      </w:r>
      <w:commentRangeEnd w:id="47"/>
      <w:r w:rsidR="005F0606">
        <w:rPr>
          <w:rStyle w:val="a6"/>
        </w:rPr>
        <w:commentReference w:id="47"/>
      </w:r>
    </w:p>
    <w:p w14:paraId="2268C3E7" w14:textId="545FEB85" w:rsidR="00D67E12" w:rsidRPr="00D67E12" w:rsidRDefault="00D67E12" w:rsidP="00E6343F">
      <w:pPr>
        <w:rPr>
          <w:highlight w:val="yellow"/>
        </w:rPr>
      </w:pPr>
      <w:r w:rsidRPr="00D67E12">
        <w:rPr>
          <w:rFonts w:hint="eastAsia"/>
          <w:highlight w:val="yellow"/>
        </w:rPr>
        <w:t>d</w:t>
      </w:r>
      <w:r w:rsidRPr="00D67E12">
        <w:rPr>
          <w:highlight w:val="yellow"/>
        </w:rPr>
        <w:t xml:space="preserve">el </w:t>
      </w:r>
      <w:r w:rsidRPr="00D67E12">
        <w:rPr>
          <w:rFonts w:hint="eastAsia"/>
          <w:highlight w:val="yellow"/>
        </w:rPr>
        <w:t>f</w:t>
      </w:r>
      <w:r w:rsidRPr="00D67E12">
        <w:rPr>
          <w:highlight w:val="yellow"/>
        </w:rPr>
        <w:t xml:space="preserve"> </w:t>
      </w:r>
      <w:r w:rsidRPr="00D67E12">
        <w:rPr>
          <w:rFonts w:hint="eastAsia"/>
          <w:highlight w:val="yellow"/>
        </w:rPr>
        <w:t>是释放的是python解释器存储的内存</w:t>
      </w:r>
    </w:p>
    <w:p w14:paraId="4496D536" w14:textId="68E74AC8" w:rsidR="00D67E12" w:rsidRPr="009262D1" w:rsidRDefault="00D67E12" w:rsidP="00E6343F">
      <w:r w:rsidRPr="00D67E12">
        <w:rPr>
          <w:rFonts w:hint="eastAsia"/>
          <w:highlight w:val="yellow"/>
        </w:rPr>
        <w:t>f</w:t>
      </w:r>
      <w:r w:rsidRPr="00D67E12">
        <w:rPr>
          <w:highlight w:val="yellow"/>
        </w:rPr>
        <w:t>.close()</w:t>
      </w:r>
      <w:r w:rsidRPr="00D67E12">
        <w:rPr>
          <w:rFonts w:hint="eastAsia"/>
          <w:highlight w:val="yellow"/>
        </w:rPr>
        <w:t>是释放的操作系统打开的资源</w:t>
      </w:r>
    </w:p>
    <w:p w14:paraId="687200DB" w14:textId="5635E0BC" w:rsidR="00E6343F" w:rsidRDefault="005F0606" w:rsidP="00E6343F">
      <w:r>
        <w:rPr>
          <w:rFonts w:hint="eastAsia"/>
        </w:rPr>
        <w:t>补充说明：</w:t>
      </w:r>
      <w:commentRangeStart w:id="48"/>
      <w:r>
        <w:rPr>
          <w:rFonts w:hint="eastAsia"/>
        </w:rPr>
        <w:t>withopen没有open安全，因为当with的时候出现异常的话，就会中断在异常哪里，有三个异常with</w:t>
      </w:r>
      <w:r>
        <w:t>open</w:t>
      </w:r>
      <w:r>
        <w:rPr>
          <w:rFonts w:hint="eastAsia"/>
        </w:rPr>
        <w:t>处理不了</w:t>
      </w:r>
      <w:commentRangeEnd w:id="48"/>
      <w:r>
        <w:rPr>
          <w:rStyle w:val="a6"/>
        </w:rPr>
        <w:commentReference w:id="48"/>
      </w:r>
    </w:p>
    <w:p w14:paraId="6E2CB300" w14:textId="2E42C907" w:rsidR="00E6343F" w:rsidRDefault="005F0606" w:rsidP="005F0606">
      <w:pPr>
        <w:pStyle w:val="2"/>
      </w:pPr>
      <w:r>
        <w:rPr>
          <w:rFonts w:hint="eastAsia"/>
        </w:rPr>
        <w:t>day</w:t>
      </w:r>
      <w:r>
        <w:t>23-04(item</w:t>
      </w:r>
      <w:r>
        <w:rPr>
          <w:rFonts w:hint="eastAsia"/>
        </w:rPr>
        <w:t>系列</w:t>
      </w:r>
      <w:r>
        <w:t>)(42)</w:t>
      </w:r>
    </w:p>
    <w:p w14:paraId="090D2020" w14:textId="499BA255" w:rsidR="003D2B41" w:rsidRDefault="006C73DA" w:rsidP="003D2B41">
      <w:pPr>
        <w:pStyle w:val="3"/>
      </w:pPr>
      <w:r>
        <w:t>item</w:t>
      </w:r>
      <w:r>
        <w:rPr>
          <w:rFonts w:hint="eastAsia"/>
        </w:rPr>
        <w:t>系列和对象使用[</w:t>
      </w:r>
      <w:r>
        <w:t>]</w:t>
      </w:r>
      <w:r>
        <w:rPr>
          <w:rFonts w:hint="eastAsia"/>
        </w:rPr>
        <w:t>访问值由联系</w:t>
      </w:r>
    </w:p>
    <w:p w14:paraId="4BD1CCE4" w14:textId="6476F8BE" w:rsidR="006C73DA" w:rsidRDefault="006C73DA" w:rsidP="006C73DA">
      <w:pPr>
        <w:pStyle w:val="4"/>
      </w:pPr>
      <w:r>
        <w:rPr>
          <w:rFonts w:hint="eastAsia"/>
        </w:rPr>
        <w:t>使用[</w:t>
      </w:r>
      <w:r>
        <w:t>]</w:t>
      </w:r>
      <w:r>
        <w:rPr>
          <w:rFonts w:hint="eastAsia"/>
        </w:rPr>
        <w:t>访问值</w:t>
      </w:r>
    </w:p>
    <w:p w14:paraId="132E5B5E" w14:textId="4A8CE49C" w:rsidR="006C73DA" w:rsidRDefault="00EC5C24" w:rsidP="00E6343F">
      <w:r>
        <w:rPr>
          <w:noProof/>
        </w:rPr>
        <w:drawing>
          <wp:inline distT="0" distB="0" distL="0" distR="0" wp14:anchorId="1A2B0A05" wp14:editId="002C1107">
            <wp:extent cx="3838095" cy="2028571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CA44" w14:textId="4F337375" w:rsidR="006C73DA" w:rsidRDefault="00272CFD" w:rsidP="00272CFD">
      <w:pPr>
        <w:pStyle w:val="4"/>
      </w:pPr>
      <w:r>
        <w:rPr>
          <w:rFonts w:hint="eastAsia"/>
        </w:rPr>
        <w:t>使用【】设置值</w:t>
      </w:r>
    </w:p>
    <w:p w14:paraId="03E11F15" w14:textId="51277CFC" w:rsidR="00272CFD" w:rsidRDefault="00272CFD" w:rsidP="00E6343F">
      <w:r>
        <w:rPr>
          <w:noProof/>
        </w:rPr>
        <w:lastRenderedPageBreak/>
        <w:drawing>
          <wp:inline distT="0" distB="0" distL="0" distR="0" wp14:anchorId="72F2A197" wp14:editId="612E1A16">
            <wp:extent cx="4638095" cy="2952381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2BDD" w14:textId="33288A1D" w:rsidR="00E6343F" w:rsidRDefault="003D2B41" w:rsidP="003D2B41">
      <w:pPr>
        <w:pStyle w:val="4"/>
      </w:pPr>
      <w:r>
        <w:rPr>
          <w:rFonts w:hint="eastAsia"/>
        </w:rPr>
        <w:t>使用[</w:t>
      </w:r>
      <w:r>
        <w:t>]</w:t>
      </w:r>
      <w:r>
        <w:rPr>
          <w:rFonts w:hint="eastAsia"/>
        </w:rPr>
        <w:t>设置值和使用[</w:t>
      </w:r>
      <w:r>
        <w:t>]</w:t>
      </w:r>
      <w:r>
        <w:rPr>
          <w:rFonts w:hint="eastAsia"/>
        </w:rPr>
        <w:t>访问值（</w:t>
      </w:r>
      <w:r w:rsidRPr="00F0212E">
        <w:rPr>
          <w:rFonts w:hint="eastAsia"/>
          <w:highlight w:val="yellow"/>
        </w:rPr>
        <w:t>利用反射实现</w:t>
      </w:r>
      <w:r>
        <w:rPr>
          <w:rFonts w:hint="eastAsia"/>
        </w:rPr>
        <w:t>）</w:t>
      </w:r>
    </w:p>
    <w:p w14:paraId="08CCF5C9" w14:textId="71C996FC" w:rsidR="003D2B41" w:rsidRDefault="003D2B41" w:rsidP="00E6343F">
      <w:r>
        <w:rPr>
          <w:noProof/>
        </w:rPr>
        <w:drawing>
          <wp:inline distT="0" distB="0" distL="0" distR="0" wp14:anchorId="5DB238C2" wp14:editId="19384405">
            <wp:extent cx="4619048" cy="2838095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13E6" w14:textId="07FEB8B5" w:rsidR="00E6343F" w:rsidRDefault="003D2B41" w:rsidP="003D2B41">
      <w:pPr>
        <w:pStyle w:val="4"/>
      </w:pPr>
      <w:r>
        <w:rPr>
          <w:rFonts w:hint="eastAsia"/>
        </w:rPr>
        <w:t>什么时候使用这种组合（在内置的模块中，有一些特殊的方法要求对象必须实现这两个）</w:t>
      </w:r>
    </w:p>
    <w:p w14:paraId="58A3B353" w14:textId="0100E4AA" w:rsidR="003D2B41" w:rsidRDefault="003D2B41" w:rsidP="003D2B41">
      <w:pPr>
        <w:pStyle w:val="4"/>
      </w:pPr>
      <w:r>
        <w:rPr>
          <w:rFonts w:hint="eastAsia"/>
        </w:rPr>
        <w:t>使用【】删除值</w:t>
      </w:r>
    </w:p>
    <w:p w14:paraId="1A510B20" w14:textId="5F6A747F" w:rsidR="003D2B41" w:rsidRDefault="003D2B41" w:rsidP="00E6343F">
      <w:r>
        <w:rPr>
          <w:noProof/>
        </w:rPr>
        <w:lastRenderedPageBreak/>
        <w:drawing>
          <wp:inline distT="0" distB="0" distL="0" distR="0" wp14:anchorId="12040BF9" wp14:editId="404C0F25">
            <wp:extent cx="4380952" cy="3761905"/>
            <wp:effectExtent l="0" t="0" r="63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BC0" w14:textId="4C88D77E" w:rsidR="00E6343F" w:rsidRDefault="001D2D14" w:rsidP="001D2D14">
      <w:pPr>
        <w:pStyle w:val="4"/>
      </w:pPr>
      <w:r>
        <w:rPr>
          <w:rFonts w:hint="eastAsia"/>
        </w:rPr>
        <w:t>一个简单的应用实例</w:t>
      </w:r>
      <w:r w:rsidR="00C740D8">
        <w:rPr>
          <w:rFonts w:hint="eastAsia"/>
        </w:rPr>
        <w:t>（通过对象操作对象里的数据类型）</w:t>
      </w:r>
    </w:p>
    <w:p w14:paraId="05A1D45F" w14:textId="7FEF8D15" w:rsidR="00E6343F" w:rsidRDefault="00C740D8" w:rsidP="00E6343F">
      <w:r>
        <w:rPr>
          <w:noProof/>
        </w:rPr>
        <w:lastRenderedPageBreak/>
        <w:drawing>
          <wp:inline distT="0" distB="0" distL="0" distR="0" wp14:anchorId="240454CB" wp14:editId="5535B474">
            <wp:extent cx="3580952" cy="4580952"/>
            <wp:effectExtent l="0" t="0" r="63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E7B0" w14:textId="6A4447AF" w:rsidR="00E6343F" w:rsidRDefault="00C740D8" w:rsidP="00C740D8">
      <w:pPr>
        <w:pStyle w:val="4"/>
      </w:pPr>
      <w:r>
        <w:rPr>
          <w:rFonts w:hint="eastAsia"/>
        </w:rPr>
        <w:t>作业</w:t>
      </w:r>
    </w:p>
    <w:p w14:paraId="7623D1B7" w14:textId="15C6694F" w:rsidR="00E6343F" w:rsidRDefault="00E56EF3" w:rsidP="00E6343F">
      <w:r>
        <w:rPr>
          <w:rFonts w:hint="eastAsia"/>
        </w:rPr>
        <w:t>类</w:t>
      </w:r>
    </w:p>
    <w:p w14:paraId="77C2C3A1" w14:textId="26B40850" w:rsidR="00E56EF3" w:rsidRDefault="00E56EF3" w:rsidP="00E6343F">
      <w:r>
        <w:rPr>
          <w:rFonts w:hint="eastAsia"/>
        </w:rPr>
        <w:t>么一个对象都是一副扑克牌</w:t>
      </w:r>
    </w:p>
    <w:p w14:paraId="63AFB190" w14:textId="05E3EA0B" w:rsidR="00E56EF3" w:rsidRDefault="00E56EF3" w:rsidP="00E6343F">
      <w:r>
        <w:rPr>
          <w:rFonts w:hint="eastAsia"/>
        </w:rPr>
        <w:t>我想查看这个对象 来查看整副牌</w:t>
      </w:r>
    </w:p>
    <w:p w14:paraId="13966524" w14:textId="121538D5" w:rsidR="00E56EF3" w:rsidRDefault="00E56EF3" w:rsidP="00E6343F">
      <w:r>
        <w:rPr>
          <w:rFonts w:hint="eastAsia"/>
        </w:rPr>
        <w:t>我想从这一副牌中随机抽取一张牌</w:t>
      </w:r>
    </w:p>
    <w:p w14:paraId="533210EE" w14:textId="5BA50544" w:rsidR="00E56EF3" w:rsidRDefault="00E56EF3" w:rsidP="00E6343F">
      <w:r>
        <w:rPr>
          <w:rFonts w:hint="eastAsia"/>
        </w:rPr>
        <w:t>我想完成打乱这副牌的顺序的功能</w:t>
      </w:r>
    </w:p>
    <w:p w14:paraId="64C7EA60" w14:textId="1BCB3CB4" w:rsidR="00E56EF3" w:rsidRDefault="00F0212E" w:rsidP="00B46BD4">
      <w:pPr>
        <w:pStyle w:val="2"/>
      </w:pPr>
      <w:r>
        <w:rPr>
          <w:rFonts w:hint="eastAsia"/>
        </w:rPr>
        <w:t>d</w:t>
      </w:r>
      <w:r w:rsidR="00EC4CE6">
        <w:rPr>
          <w:rFonts w:hint="eastAsia"/>
        </w:rPr>
        <w:t>ay</w:t>
      </w:r>
      <w:r w:rsidR="001F6150">
        <w:t>23</w:t>
      </w:r>
      <w:r w:rsidR="00B46BD4">
        <w:t>-</w:t>
      </w:r>
      <w:r w:rsidR="001F6150">
        <w:t>0</w:t>
      </w:r>
      <w:r w:rsidR="00B46BD4">
        <w:t>5(42)(hash</w:t>
      </w:r>
      <w:r w:rsidR="00B46BD4">
        <w:rPr>
          <w:rFonts w:hint="eastAsia"/>
        </w:rPr>
        <w:t>方法)</w:t>
      </w:r>
    </w:p>
    <w:p w14:paraId="2A6EA6C8" w14:textId="5409B41D" w:rsidR="00CD284D" w:rsidRDefault="00CD284D" w:rsidP="00CD284D">
      <w:pPr>
        <w:pStyle w:val="3"/>
      </w:pPr>
      <w:r>
        <w:rPr>
          <w:rFonts w:hint="eastAsia"/>
        </w:rPr>
        <w:t>hash算法</w:t>
      </w:r>
      <w:r w:rsidR="001F6150">
        <w:rPr>
          <w:rFonts w:hint="eastAsia"/>
        </w:rPr>
        <w:t>（</w:t>
      </w:r>
      <w:r w:rsidR="001F6150" w:rsidRPr="001F6150">
        <w:rPr>
          <w:rFonts w:hint="eastAsia"/>
          <w:highlight w:val="yellow"/>
        </w:rPr>
        <w:t>hash</w:t>
      </w:r>
      <w:r w:rsidR="001F6150" w:rsidRPr="001F6150">
        <w:rPr>
          <w:highlight w:val="yellow"/>
        </w:rPr>
        <w:t>(obj),obj</w:t>
      </w:r>
      <w:r w:rsidR="001F6150" w:rsidRPr="001F6150">
        <w:rPr>
          <w:rFonts w:hint="eastAsia"/>
          <w:highlight w:val="yellow"/>
        </w:rPr>
        <w:t>内部必须实现了_</w:t>
      </w:r>
      <w:r w:rsidR="001F6150" w:rsidRPr="001F6150">
        <w:rPr>
          <w:highlight w:val="yellow"/>
        </w:rPr>
        <w:t>_hash__</w:t>
      </w:r>
      <w:r w:rsidR="001F6150" w:rsidRPr="001F6150">
        <w:rPr>
          <w:rFonts w:hint="eastAsia"/>
          <w:highlight w:val="yellow"/>
        </w:rPr>
        <w:t>方法</w:t>
      </w:r>
      <w:r w:rsidR="001F6150">
        <w:rPr>
          <w:rFonts w:hint="eastAsia"/>
        </w:rPr>
        <w:t>）</w:t>
      </w:r>
    </w:p>
    <w:p w14:paraId="4C7D3E3E" w14:textId="041DBBC2" w:rsidR="00B46BD4" w:rsidRDefault="00B46BD4" w:rsidP="00A30041">
      <w:r>
        <w:rPr>
          <w:rFonts w:hint="eastAsia"/>
        </w:rPr>
        <w:t>h</w:t>
      </w:r>
      <w:r>
        <w:t>ash</w:t>
      </w:r>
      <w:r>
        <w:rPr>
          <w:rFonts w:hint="eastAsia"/>
        </w:rPr>
        <w:t>是一个算法，能够把某一个要存在内存里的</w:t>
      </w:r>
      <w:proofErr w:type="gramStart"/>
      <w:r>
        <w:rPr>
          <w:rFonts w:hint="eastAsia"/>
        </w:rPr>
        <w:t>值</w:t>
      </w:r>
      <w:r w:rsidR="00A30041">
        <w:rPr>
          <w:rFonts w:hint="eastAsia"/>
        </w:rPr>
        <w:t>通过一些列</w:t>
      </w:r>
      <w:proofErr w:type="gramEnd"/>
      <w:r w:rsidR="00A30041">
        <w:rPr>
          <w:rFonts w:hint="eastAsia"/>
        </w:rPr>
        <w:t>计算，</w:t>
      </w:r>
      <w:r w:rsidR="00CD284D">
        <w:rPr>
          <w:rFonts w:hint="eastAsia"/>
        </w:rPr>
        <w:t>保证不同值得hash结果是不一样的，对同一个值在多次执行python代码时候hash值是不同的，但是对同一个值，在同一次执行python代码的时候h</w:t>
      </w:r>
      <w:r w:rsidR="00CD284D">
        <w:t>ash</w:t>
      </w:r>
      <w:proofErr w:type="gramStart"/>
      <w:r w:rsidR="00CD284D">
        <w:rPr>
          <w:rFonts w:hint="eastAsia"/>
        </w:rPr>
        <w:t>值永</w:t>
      </w:r>
      <w:proofErr w:type="gramEnd"/>
      <w:r w:rsidR="00CD284D">
        <w:rPr>
          <w:rFonts w:hint="eastAsia"/>
        </w:rPr>
        <w:t>远不变</w:t>
      </w:r>
    </w:p>
    <w:p w14:paraId="39581CED" w14:textId="77777777" w:rsidR="00CD284D" w:rsidRPr="00CD284D" w:rsidRDefault="00CD284D" w:rsidP="00CD284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CD284D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print</w:t>
      </w:r>
      <w:r w:rsidRPr="00CD284D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CD284D">
        <w:rPr>
          <w:rFonts w:ascii="宋体" w:eastAsia="宋体" w:hAnsi="宋体" w:cs="宋体" w:hint="eastAsia"/>
          <w:color w:val="8888C6"/>
          <w:kern w:val="0"/>
          <w:sz w:val="24"/>
          <w:szCs w:val="24"/>
        </w:rPr>
        <w:t>hash</w:t>
      </w:r>
      <w:r w:rsidRPr="00CD284D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CD284D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'abc'</w:t>
      </w:r>
      <w:r w:rsidRPr="00CD284D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))</w:t>
      </w:r>
    </w:p>
    <w:p w14:paraId="03B8AC6A" w14:textId="71AB83F0" w:rsidR="00CD284D" w:rsidRDefault="00CD284D" w:rsidP="00CD284D">
      <w:pPr>
        <w:pStyle w:val="3"/>
      </w:pPr>
      <w:r>
        <w:rPr>
          <w:rFonts w:hint="eastAsia"/>
        </w:rPr>
        <w:lastRenderedPageBreak/>
        <w:t>字典</w:t>
      </w:r>
      <w:proofErr w:type="gramStart"/>
      <w:r>
        <w:rPr>
          <w:rFonts w:hint="eastAsia"/>
        </w:rPr>
        <w:t>寻址快</w:t>
      </w:r>
      <w:proofErr w:type="gramEnd"/>
      <w:r>
        <w:rPr>
          <w:rFonts w:hint="eastAsia"/>
        </w:rPr>
        <w:t>的原因</w:t>
      </w:r>
    </w:p>
    <w:p w14:paraId="5BF176F0" w14:textId="623658B6" w:rsidR="00CD284D" w:rsidRDefault="00CD284D" w:rsidP="00A30041">
      <w:r>
        <w:rPr>
          <w:rFonts w:hint="eastAsia"/>
        </w:rPr>
        <w:t>{“key”，“v</w:t>
      </w:r>
      <w:r>
        <w:t>alue</w:t>
      </w:r>
      <w:r>
        <w:rPr>
          <w:rFonts w:hint="eastAsia"/>
        </w:rPr>
        <w:t>”}</w:t>
      </w:r>
      <w:r>
        <w:t xml:space="preserve">  </w:t>
      </w:r>
      <w:r>
        <w:rPr>
          <w:rFonts w:hint="eastAsia"/>
        </w:rPr>
        <w:t>首先计算hash</w:t>
      </w:r>
      <w:r>
        <w:t>(key)</w:t>
      </w:r>
      <w:r>
        <w:rPr>
          <w:rFonts w:hint="eastAsia"/>
        </w:rPr>
        <w:t>，找到地址，在这个地址存value</w:t>
      </w:r>
      <w:r>
        <w:t>,</w:t>
      </w:r>
      <w:r>
        <w:rPr>
          <w:rFonts w:hint="eastAsia"/>
        </w:rPr>
        <w:t>查询的时候，我们根据key，再次计算</w:t>
      </w:r>
      <w:r>
        <w:t>hash(key)</w:t>
      </w:r>
      <w:r>
        <w:rPr>
          <w:rFonts w:hint="eastAsia"/>
        </w:rPr>
        <w:t>来到对应的地址找value</w:t>
      </w:r>
    </w:p>
    <w:p w14:paraId="59F62C13" w14:textId="54542451" w:rsidR="00CD284D" w:rsidRDefault="0008390C" w:rsidP="0008390C">
      <w:pPr>
        <w:pStyle w:val="3"/>
      </w:pPr>
      <w:r>
        <w:t>Set</w:t>
      </w:r>
      <w:r>
        <w:rPr>
          <w:rFonts w:hint="eastAsia"/>
        </w:rPr>
        <w:t>集合</w:t>
      </w:r>
    </w:p>
    <w:p w14:paraId="3B021B75" w14:textId="134FA331" w:rsidR="0008390C" w:rsidRDefault="0008390C" w:rsidP="00A30041">
      <w:commentRangeStart w:id="49"/>
      <w:r>
        <w:t>H</w:t>
      </w:r>
      <w:r>
        <w:rPr>
          <w:rFonts w:hint="eastAsia"/>
        </w:rPr>
        <w:t>ash不是万能，如果再一次寻址过程中两个对象计算出两个相同的hash地址的话，就会判</w:t>
      </w:r>
      <w:commentRangeEnd w:id="49"/>
      <w:r>
        <w:rPr>
          <w:rStyle w:val="a6"/>
        </w:rPr>
        <w:commentReference w:id="49"/>
      </w:r>
      <w:proofErr w:type="gramStart"/>
      <w:r>
        <w:rPr>
          <w:rFonts w:hint="eastAsia"/>
        </w:rPr>
        <w:t>断这两个</w:t>
      </w:r>
      <w:proofErr w:type="gramEnd"/>
      <w:r>
        <w:rPr>
          <w:rFonts w:hint="eastAsia"/>
        </w:rPr>
        <w:t>值一样不，不一样的话进行第二次hash寻址，这样就不会因为hash值重复而覆盖</w:t>
      </w:r>
    </w:p>
    <w:p w14:paraId="71343C6E" w14:textId="34222869" w:rsidR="001F6150" w:rsidRDefault="001F6150" w:rsidP="001F6150">
      <w:pPr>
        <w:pStyle w:val="2"/>
      </w:pPr>
      <w:r>
        <w:rPr>
          <w:rFonts w:hint="eastAsia"/>
        </w:rPr>
        <w:t>day</w:t>
      </w:r>
      <w:r>
        <w:t>23-06(eq</w:t>
      </w:r>
      <w:r>
        <w:rPr>
          <w:rFonts w:hint="eastAsia"/>
        </w:rPr>
        <w:t>方法</w:t>
      </w:r>
      <w:r>
        <w:t>)</w:t>
      </w:r>
      <w:r w:rsidR="00167E53">
        <w:t>(43)</w:t>
      </w:r>
    </w:p>
    <w:p w14:paraId="292699A6" w14:textId="71F2CC8B" w:rsidR="001F6150" w:rsidRDefault="001F6150" w:rsidP="001F6150">
      <w:pPr>
        <w:pStyle w:val="3"/>
      </w:pPr>
      <w:r>
        <w:rPr>
          <w:rFonts w:hint="eastAsia"/>
        </w:rPr>
        <w:t>=</w:t>
      </w:r>
      <w:r>
        <w:t>=</w:t>
      </w:r>
      <w:r>
        <w:rPr>
          <w:rFonts w:hint="eastAsia"/>
        </w:rPr>
        <w:t>调用对象函数中的_</w:t>
      </w:r>
      <w:r>
        <w:t>_eq__</w:t>
      </w:r>
    </w:p>
    <w:p w14:paraId="0A9DE503" w14:textId="7CA35D8A" w:rsidR="001F6150" w:rsidRDefault="001F6150" w:rsidP="00167E53">
      <w:r>
        <w:rPr>
          <w:noProof/>
        </w:rPr>
        <w:drawing>
          <wp:inline distT="0" distB="0" distL="0" distR="0" wp14:anchorId="447648FC" wp14:editId="08DACB02">
            <wp:extent cx="4923809" cy="3257143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83ED" w14:textId="1E51A140" w:rsidR="00167E53" w:rsidRDefault="00167E53" w:rsidP="00167E53">
      <w:pPr>
        <w:pStyle w:val="2"/>
      </w:pPr>
      <w:r>
        <w:t>day23-07(</w:t>
      </w:r>
      <w:r>
        <w:rPr>
          <w:rFonts w:hint="eastAsia"/>
        </w:rPr>
        <w:t>面试题</w:t>
      </w:r>
      <w:r>
        <w:t>)(44)</w:t>
      </w:r>
    </w:p>
    <w:p w14:paraId="2EFD5AD1" w14:textId="485DF78B" w:rsidR="00167E53" w:rsidRDefault="00167E53" w:rsidP="00167E53">
      <w:r>
        <w:rPr>
          <w:rFonts w:hint="eastAsia"/>
        </w:rPr>
        <w:t>一个类（姓名，性别，年龄，新的部门）对1000个员工，如果几个员工对象的姓名和性别相同，这是一个人，对人去重</w:t>
      </w:r>
    </w:p>
    <w:p w14:paraId="57EE6A15" w14:textId="7FFD257F" w:rsidR="00167E53" w:rsidRDefault="00167E53" w:rsidP="00167E53">
      <w:r>
        <w:rPr>
          <w:noProof/>
        </w:rPr>
        <w:lastRenderedPageBreak/>
        <w:drawing>
          <wp:inline distT="0" distB="0" distL="0" distR="0" wp14:anchorId="786D8AC4" wp14:editId="1C737CEA">
            <wp:extent cx="5274310" cy="5257165"/>
            <wp:effectExtent l="0" t="0" r="254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67CF" w14:textId="19A2A5AD" w:rsidR="006A2A57" w:rsidRDefault="006A2A57" w:rsidP="006A2A57">
      <w:pPr>
        <w:pStyle w:val="2"/>
      </w:pPr>
      <w:r>
        <w:rPr>
          <w:rFonts w:hint="eastAsia"/>
        </w:rPr>
        <w:t>day</w:t>
      </w:r>
      <w:r>
        <w:t>23-08(</w:t>
      </w:r>
      <w:r>
        <w:rPr>
          <w:rFonts w:hint="eastAsia"/>
        </w:rPr>
        <w:t>初识模块</w:t>
      </w:r>
      <w:r>
        <w:t>)(45)</w:t>
      </w:r>
    </w:p>
    <w:p w14:paraId="0FBAAEC6" w14:textId="722BE505" w:rsidR="006A2A57" w:rsidRDefault="009A6299" w:rsidP="006A2A57">
      <w:r>
        <w:rPr>
          <w:rFonts w:hint="eastAsia"/>
        </w:rPr>
        <w:t>模块的分类：</w:t>
      </w:r>
    </w:p>
    <w:p w14:paraId="2FC8C69D" w14:textId="288E5869" w:rsidR="009A6299" w:rsidRDefault="009A6299" w:rsidP="009A6299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内置模块</w:t>
      </w:r>
      <w:r w:rsidR="00460BE1">
        <w:rPr>
          <w:rFonts w:hint="eastAsia"/>
        </w:rPr>
        <w:t>（安装python解释器的时候安装的）</w:t>
      </w:r>
    </w:p>
    <w:p w14:paraId="7E911C18" w14:textId="2C28C085" w:rsidR="009A6299" w:rsidRDefault="009A6299" w:rsidP="009A6299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自定义模块</w:t>
      </w:r>
      <w:r w:rsidR="00460BE1">
        <w:rPr>
          <w:rFonts w:hint="eastAsia"/>
        </w:rPr>
        <w:t>（你自己写的功能，如果你写的代码是一个通用的功能）</w:t>
      </w:r>
    </w:p>
    <w:p w14:paraId="53B8CECA" w14:textId="10DEBC52" w:rsidR="009A6299" w:rsidRDefault="009A6299" w:rsidP="009A6299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第三方模块/扩展模块</w:t>
      </w:r>
      <w:r w:rsidR="00460BE1">
        <w:rPr>
          <w:rFonts w:hint="eastAsia"/>
        </w:rPr>
        <w:t>（没有安装在python解释器，比如）</w:t>
      </w:r>
    </w:p>
    <w:p w14:paraId="67DB3997" w14:textId="5863696B" w:rsidR="009A6299" w:rsidRDefault="009A6299" w:rsidP="006A2A57">
      <w:r>
        <w:rPr>
          <w:rFonts w:hint="eastAsia"/>
        </w:rPr>
        <w:t>什么是模块：</w:t>
      </w:r>
    </w:p>
    <w:p w14:paraId="2843036A" w14:textId="2077CCC1" w:rsidR="009A6299" w:rsidRDefault="009A6299" w:rsidP="009A629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有的功能开发者自己无法完成，这样的话需要借助已经实现的函数/类来完成这些功能</w:t>
      </w:r>
    </w:p>
    <w:p w14:paraId="06BB9055" w14:textId="52A86CB1" w:rsidR="009A6299" w:rsidRDefault="009A6299" w:rsidP="009A629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你实现不了的功能都由别人替你实现了</w:t>
      </w:r>
    </w:p>
    <w:p w14:paraId="225E9EC4" w14:textId="0EFBC5D8" w:rsidR="009A6299" w:rsidRDefault="009A6299" w:rsidP="009A6299">
      <w:r>
        <w:rPr>
          <w:rFonts w:hint="eastAsia"/>
        </w:rPr>
        <w:t>哪些用到模块:</w:t>
      </w:r>
    </w:p>
    <w:p w14:paraId="6BE19AA0" w14:textId="70396DBD" w:rsidR="009A6299" w:rsidRDefault="009A6299" w:rsidP="009A6299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和时间打交道</w:t>
      </w:r>
    </w:p>
    <w:p w14:paraId="7A7C492A" w14:textId="278985C3" w:rsidR="009A6299" w:rsidRDefault="009A6299" w:rsidP="009A6299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1000取随机数</w:t>
      </w:r>
    </w:p>
    <w:p w14:paraId="61DD60AE" w14:textId="4F4F0C1C" w:rsidR="009A6299" w:rsidRDefault="009A6299" w:rsidP="009A6299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和网络通信</w:t>
      </w:r>
    </w:p>
    <w:p w14:paraId="2690708E" w14:textId="77777777" w:rsidR="009A6299" w:rsidRDefault="009A6299" w:rsidP="009A6299"/>
    <w:p w14:paraId="02988BDE" w14:textId="326E8576" w:rsidR="009A6299" w:rsidRDefault="009A6299" w:rsidP="006A2A57">
      <w:r>
        <w:rPr>
          <w:rFonts w:hint="eastAsia"/>
        </w:rPr>
        <w:lastRenderedPageBreak/>
        <w:t>为什么要有模块：</w:t>
      </w:r>
    </w:p>
    <w:p w14:paraId="5502BCDC" w14:textId="427AC270" w:rsidR="00460BE1" w:rsidRDefault="00460BE1" w:rsidP="00460BE1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分类，管理方法</w:t>
      </w:r>
    </w:p>
    <w:p w14:paraId="7A820E23" w14:textId="7E91708C" w:rsidR="00460BE1" w:rsidRDefault="00460BE1" w:rsidP="00460BE1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节省内存</w:t>
      </w:r>
    </w:p>
    <w:p w14:paraId="2C97B52E" w14:textId="591F24E4" w:rsidR="00460BE1" w:rsidRDefault="00460BE1" w:rsidP="00460BE1">
      <w:pPr>
        <w:pStyle w:val="a4"/>
        <w:numPr>
          <w:ilvl w:val="0"/>
          <w:numId w:val="14"/>
        </w:numPr>
        <w:ind w:firstLineChars="0"/>
      </w:pPr>
      <w:r>
        <w:rPr>
          <w:rFonts w:hint="eastAsia"/>
        </w:rPr>
        <w:t>提供更多的功能</w:t>
      </w:r>
    </w:p>
    <w:p w14:paraId="783E3BB5" w14:textId="0C9FB511" w:rsidR="009A6299" w:rsidRDefault="009A6299" w:rsidP="006A2A57">
      <w:r>
        <w:rPr>
          <w:rFonts w:hint="eastAsia"/>
        </w:rPr>
        <w:t>模块怎么用？在哪里用</w:t>
      </w:r>
    </w:p>
    <w:p w14:paraId="65F21495" w14:textId="7D0865E5" w:rsidR="00460BE1" w:rsidRDefault="00460BE1" w:rsidP="00460BE1">
      <w:pPr>
        <w:pStyle w:val="2"/>
      </w:pPr>
      <w:r>
        <w:t>d</w:t>
      </w:r>
      <w:r>
        <w:rPr>
          <w:rFonts w:hint="eastAsia"/>
        </w:rPr>
        <w:t>ay</w:t>
      </w:r>
      <w:r>
        <w:t>23-09(</w:t>
      </w:r>
      <w:r>
        <w:rPr>
          <w:rFonts w:hint="eastAsia"/>
        </w:rPr>
        <w:t>模块的导入和使用</w:t>
      </w:r>
      <w:r>
        <w:t>)</w:t>
      </w:r>
      <w:r>
        <w:rPr>
          <w:rFonts w:hint="eastAsia"/>
        </w:rPr>
        <w:t>（46）</w:t>
      </w:r>
    </w:p>
    <w:p w14:paraId="463A017F" w14:textId="2FF1E854" w:rsidR="00460BE1" w:rsidRDefault="00654FAD" w:rsidP="006A2A57">
      <w:r>
        <w:rPr>
          <w:rFonts w:hint="eastAsia"/>
        </w:rPr>
        <w:t>模块不会被重复导入，即使你导入了多次</w:t>
      </w:r>
    </w:p>
    <w:p w14:paraId="6E6A9D14" w14:textId="4B72BBD6" w:rsidR="00654FAD" w:rsidRDefault="00654FAD" w:rsidP="00654FAD">
      <w:pPr>
        <w:pStyle w:val="3"/>
      </w:pPr>
      <w:r>
        <w:rPr>
          <w:rFonts w:hint="eastAsia"/>
        </w:rPr>
        <w:t>在导入一个模块的过程中发生了什么事</w:t>
      </w:r>
    </w:p>
    <w:p w14:paraId="0B9CDE08" w14:textId="000086FF" w:rsidR="00654FAD" w:rsidRDefault="00FC3C16" w:rsidP="00FC3C16">
      <w:r>
        <w:rPr>
          <w:noProof/>
        </w:rPr>
        <w:drawing>
          <wp:inline distT="0" distB="0" distL="0" distR="0" wp14:anchorId="0297EF0A" wp14:editId="58E5B93F">
            <wp:extent cx="5274310" cy="22440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A7B3" w14:textId="50A7B931" w:rsidR="00FC3C16" w:rsidRDefault="00FC3C16" w:rsidP="00FC3C16">
      <w:pPr>
        <w:pStyle w:val="3"/>
      </w:pPr>
      <w:r>
        <w:rPr>
          <w:rFonts w:hint="eastAsia"/>
        </w:rPr>
        <w:t>模块的重命名（原来的模块名酒不好用了）</w:t>
      </w:r>
    </w:p>
    <w:p w14:paraId="1529AF9F" w14:textId="21361899" w:rsidR="00FC3C16" w:rsidRDefault="00FC3C16" w:rsidP="00FC3C16">
      <w:r>
        <w:rPr>
          <w:noProof/>
        </w:rPr>
        <w:drawing>
          <wp:inline distT="0" distB="0" distL="0" distR="0" wp14:anchorId="335A7827" wp14:editId="30C05074">
            <wp:extent cx="3123809" cy="657143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CBC" w14:textId="1E0FAC45" w:rsidR="00654FAD" w:rsidRDefault="00FC3C16" w:rsidP="00FC3C16">
      <w:pPr>
        <w:pStyle w:val="3"/>
      </w:pPr>
      <w:r>
        <w:rPr>
          <w:rFonts w:hint="eastAsia"/>
        </w:rPr>
        <w:t>模块的导入顺序</w:t>
      </w:r>
    </w:p>
    <w:p w14:paraId="5A5094B9" w14:textId="28CC62D7" w:rsidR="00FC3C16" w:rsidRDefault="00FC3C16" w:rsidP="006A2A57">
      <w:r>
        <w:rPr>
          <w:rFonts w:hint="eastAsia"/>
        </w:rPr>
        <w:t>先导入内置模块，在导入第三饭模块，最后导入自定义模块</w:t>
      </w:r>
    </w:p>
    <w:p w14:paraId="43F895B1" w14:textId="0F6AB544" w:rsidR="004017C5" w:rsidRDefault="004017C5" w:rsidP="004017C5">
      <w:pPr>
        <w:pStyle w:val="2"/>
      </w:pPr>
      <w:r>
        <w:t>d</w:t>
      </w:r>
      <w:r>
        <w:rPr>
          <w:rFonts w:hint="eastAsia"/>
        </w:rPr>
        <w:t>ay</w:t>
      </w:r>
      <w:r>
        <w:t>24-01</w:t>
      </w:r>
      <w:r w:rsidR="0060468D">
        <w:rPr>
          <w:rFonts w:hint="eastAsia"/>
        </w:rPr>
        <w:t>，02</w:t>
      </w:r>
      <w:r>
        <w:t>(47)</w:t>
      </w:r>
    </w:p>
    <w:p w14:paraId="1DB40AC1" w14:textId="63ABEFD0" w:rsidR="004017C5" w:rsidRDefault="00D00D80" w:rsidP="00D00D80">
      <w:pPr>
        <w:pStyle w:val="2"/>
      </w:pPr>
      <w:r>
        <w:rPr>
          <w:rFonts w:hint="eastAsia"/>
        </w:rPr>
        <w:t>day</w:t>
      </w:r>
      <w:r>
        <w:t>24-0</w:t>
      </w:r>
      <w:r w:rsidR="0060468D">
        <w:rPr>
          <w:rFonts w:hint="eastAsia"/>
        </w:rPr>
        <w:t>3</w:t>
      </w:r>
      <w:r>
        <w:t>(48)</w:t>
      </w:r>
    </w:p>
    <w:p w14:paraId="561BD780" w14:textId="7A212804" w:rsidR="00B94268" w:rsidRDefault="004C33AA" w:rsidP="00B94268">
      <w:r>
        <w:rPr>
          <w:noProof/>
        </w:rPr>
        <w:lastRenderedPageBreak/>
        <w:drawing>
          <wp:inline distT="0" distB="0" distL="0" distR="0" wp14:anchorId="65091D02" wp14:editId="29AAC3CC">
            <wp:extent cx="5266667" cy="336190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6E99" w14:textId="380B4F97" w:rsidR="009C42BA" w:rsidRDefault="009C42BA" w:rsidP="00B94268">
      <w:r w:rsidRPr="009C42BA">
        <w:rPr>
          <w:rFonts w:hint="eastAsia"/>
          <w:highlight w:val="yellow"/>
        </w:rPr>
        <w:t>不导入不意味着不存，而是没有建立文件到模块中其他名字的引用</w:t>
      </w:r>
    </w:p>
    <w:p w14:paraId="24F92707" w14:textId="4853524D" w:rsidR="009C42BA" w:rsidRDefault="009C42BA" w:rsidP="009C42BA">
      <w:pPr>
        <w:pStyle w:val="3"/>
      </w:pPr>
      <w:r>
        <w:rPr>
          <w:rFonts w:hint="eastAsia"/>
        </w:rPr>
        <w:t>在使用from</w:t>
      </w:r>
      <w:r w:rsidR="004C33AA">
        <w:t xml:space="preserve"> module 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AA时本模块和被调用模块同时存在名为AA的函数</w:t>
      </w:r>
    </w:p>
    <w:p w14:paraId="1B94FF3F" w14:textId="720AC737" w:rsidR="009C42BA" w:rsidRDefault="009C42BA" w:rsidP="00B94268">
      <w:commentRangeStart w:id="50"/>
      <w:r>
        <w:rPr>
          <w:rFonts w:hint="eastAsia"/>
        </w:rPr>
        <w:t>由于from</w:t>
      </w:r>
      <w:r>
        <w:t xml:space="preserve"> </w:t>
      </w:r>
      <w:r w:rsidR="004C33AA">
        <w:t>module</w:t>
      </w:r>
      <w:r>
        <w:t xml:space="preserve"> import AA</w:t>
      </w:r>
      <w:r>
        <w:rPr>
          <w:rFonts w:hint="eastAsia"/>
        </w:rPr>
        <w:t>定义在开头，所以我的命名空间中有个名为l</w:t>
      </w:r>
      <w:r>
        <w:t>ogin</w:t>
      </w:r>
      <w:r>
        <w:rPr>
          <w:rFonts w:hint="eastAsia"/>
        </w:rPr>
        <w:t>的函数，当我在我的模块中重新定义一个函数的时候，相当于</w:t>
      </w:r>
      <w:r w:rsidRPr="009C42BA">
        <w:rPr>
          <w:rFonts w:hint="eastAsia"/>
          <w:highlight w:val="yellow"/>
        </w:rPr>
        <w:t>覆盖</w:t>
      </w:r>
      <w:proofErr w:type="gramStart"/>
      <w:r>
        <w:rPr>
          <w:rFonts w:hint="eastAsia"/>
        </w:rPr>
        <w:t>掉之前</w:t>
      </w:r>
      <w:proofErr w:type="gramEnd"/>
      <w:r>
        <w:rPr>
          <w:rFonts w:hint="eastAsia"/>
        </w:rPr>
        <w:t>的</w:t>
      </w:r>
      <w:r>
        <w:t>login</w:t>
      </w:r>
      <w:r>
        <w:rPr>
          <w:rFonts w:hint="eastAsia"/>
        </w:rPr>
        <w:t>函数</w:t>
      </w:r>
      <w:commentRangeEnd w:id="50"/>
      <w:r>
        <w:rPr>
          <w:rStyle w:val="a6"/>
        </w:rPr>
        <w:commentReference w:id="50"/>
      </w:r>
    </w:p>
    <w:p w14:paraId="0F89075E" w14:textId="57375656" w:rsidR="009C42BA" w:rsidRDefault="004C33AA" w:rsidP="004C33AA">
      <w:pPr>
        <w:pStyle w:val="3"/>
      </w:pPr>
      <w:r>
        <w:rPr>
          <w:rFonts w:hint="eastAsia"/>
        </w:rPr>
        <w:t>from</w:t>
      </w:r>
      <w:r>
        <w:t xml:space="preserve"> module import AA </w:t>
      </w:r>
      <w:r>
        <w:rPr>
          <w:rFonts w:hint="eastAsia"/>
        </w:rPr>
        <w:t>a</w:t>
      </w:r>
      <w:r>
        <w:t>s BB</w:t>
      </w:r>
      <w:r>
        <w:rPr>
          <w:rFonts w:hint="eastAsia"/>
        </w:rPr>
        <w:t>是把AA重命名BB</w:t>
      </w:r>
    </w:p>
    <w:p w14:paraId="219420B5" w14:textId="2F7DBDB3" w:rsidR="004C33AA" w:rsidRDefault="004C33AA" w:rsidP="004C33AA">
      <w:pPr>
        <w:pStyle w:val="3"/>
      </w:pPr>
      <w:r>
        <w:rPr>
          <w:rFonts w:hint="eastAsia"/>
        </w:rPr>
        <w:t>导入多个变量名重命名</w:t>
      </w:r>
    </w:p>
    <w:p w14:paraId="05E34B88" w14:textId="0F162F5E" w:rsidR="004C33AA" w:rsidRDefault="004C33AA" w:rsidP="00B94268">
      <w:r>
        <w:t xml:space="preserve">from module import login as </w:t>
      </w:r>
      <w:proofErr w:type="gramStart"/>
      <w:r>
        <w:t>l,name</w:t>
      </w:r>
      <w:proofErr w:type="gramEnd"/>
      <w:r>
        <w:t xml:space="preserve"> as n</w:t>
      </w:r>
    </w:p>
    <w:p w14:paraId="7435344E" w14:textId="15C0D395" w:rsidR="004C33AA" w:rsidRDefault="004C33AA" w:rsidP="00B94268">
      <w:r>
        <w:rPr>
          <w:rFonts w:hint="eastAsia"/>
        </w:rPr>
        <w:t>from</w:t>
      </w:r>
      <w:r>
        <w:t xml:space="preserve"> module import *(</w:t>
      </w:r>
      <w:r>
        <w:rPr>
          <w:rFonts w:hint="eastAsia"/>
        </w:rPr>
        <w:t>所有调用模块的引用，在</w:t>
      </w:r>
      <w:proofErr w:type="gramStart"/>
      <w:r>
        <w:rPr>
          <w:rFonts w:hint="eastAsia"/>
        </w:rPr>
        <w:t>本空间</w:t>
      </w:r>
      <w:proofErr w:type="gramEnd"/>
      <w:r>
        <w:rPr>
          <w:rFonts w:hint="eastAsia"/>
        </w:rPr>
        <w:t>都有个同名的引用</w:t>
      </w:r>
      <w:r>
        <w:t>)</w:t>
      </w:r>
    </w:p>
    <w:p w14:paraId="6C387CE9" w14:textId="309F8E08" w:rsidR="004C33AA" w:rsidRDefault="000B1AED" w:rsidP="000B1AED">
      <w:pPr>
        <w:pStyle w:val="3"/>
      </w:pPr>
      <w:r>
        <w:rPr>
          <w:rFonts w:hint="eastAsia"/>
        </w:rPr>
        <w:t>_</w:t>
      </w:r>
      <w:r>
        <w:t>_all__</w:t>
      </w:r>
      <w:r>
        <w:rPr>
          <w:rFonts w:hint="eastAsia"/>
        </w:rPr>
        <w:t xml:space="preserve">控制 </w:t>
      </w:r>
      <w:r>
        <w:t>import *</w:t>
      </w:r>
      <w:r>
        <w:rPr>
          <w:rFonts w:hint="eastAsia"/>
        </w:rPr>
        <w:t>的导入（不使用的话，默认导入所有的变量名，使用了话，只导入_</w:t>
      </w:r>
      <w:r>
        <w:t>_all__</w:t>
      </w:r>
      <w:r>
        <w:rPr>
          <w:rFonts w:hint="eastAsia"/>
        </w:rPr>
        <w:t>里面的）</w:t>
      </w:r>
    </w:p>
    <w:p w14:paraId="48B24F18" w14:textId="5EA58425" w:rsidR="004C33AA" w:rsidRDefault="000B1AED" w:rsidP="00B94268">
      <w:r>
        <w:rPr>
          <w:noProof/>
        </w:rPr>
        <w:lastRenderedPageBreak/>
        <w:drawing>
          <wp:inline distT="0" distB="0" distL="0" distR="0" wp14:anchorId="0C7BA8B9" wp14:editId="7F048577">
            <wp:extent cx="3038095" cy="172381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F6375" wp14:editId="5D377A89">
            <wp:extent cx="2495238" cy="1409524"/>
            <wp:effectExtent l="0" t="0" r="635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5803" w14:textId="388B75EC" w:rsidR="000B1AED" w:rsidRDefault="000B1AED" w:rsidP="000B1AED">
      <w:pPr>
        <w:pStyle w:val="2"/>
      </w:pPr>
      <w:r>
        <w:rPr>
          <w:rFonts w:hint="eastAsia"/>
        </w:rPr>
        <w:t>day</w:t>
      </w:r>
      <w:r>
        <w:t>24-04(49)(</w:t>
      </w:r>
      <w:r>
        <w:rPr>
          <w:rFonts w:hint="eastAsia"/>
        </w:rPr>
        <w:t>把模块当成脚本运行</w:t>
      </w:r>
      <w:r>
        <w:t>)</w:t>
      </w:r>
    </w:p>
    <w:p w14:paraId="08D0E258" w14:textId="55CF6AF4" w:rsidR="004C33AA" w:rsidRDefault="000B1AED" w:rsidP="000B1AED">
      <w:pPr>
        <w:pStyle w:val="3"/>
      </w:pPr>
      <w:r>
        <w:rPr>
          <w:rFonts w:hint="eastAsia"/>
        </w:rPr>
        <w:t>运行一个py文件的两种形式</w:t>
      </w:r>
    </w:p>
    <w:p w14:paraId="1D3C0B32" w14:textId="17FB493B" w:rsidR="000B1AED" w:rsidRPr="00F8129A" w:rsidRDefault="000B1AED" w:rsidP="00B94268">
      <w:pPr>
        <w:rPr>
          <w:highlight w:val="yellow"/>
        </w:rPr>
      </w:pPr>
      <w:r w:rsidRPr="00F8129A">
        <w:rPr>
          <w:highlight w:val="yellow"/>
        </w:rPr>
        <w:t>Import my_module</w:t>
      </w:r>
      <w:r w:rsidRPr="00F8129A">
        <w:rPr>
          <w:rFonts w:hint="eastAsia"/>
          <w:highlight w:val="yellow"/>
        </w:rPr>
        <w:t>（以模块的形式运行）</w:t>
      </w:r>
    </w:p>
    <w:p w14:paraId="20897EBA" w14:textId="2FA93115" w:rsidR="000B1AED" w:rsidRDefault="000B1AED" w:rsidP="00B94268">
      <w:r w:rsidRPr="00F8129A">
        <w:rPr>
          <w:rFonts w:hint="eastAsia"/>
          <w:highlight w:val="yellow"/>
        </w:rPr>
        <w:t>直接右键运行或者cmd运行（这就是以脚本的形式运行）</w:t>
      </w:r>
    </w:p>
    <w:p w14:paraId="78E5E9FA" w14:textId="6880DA6E" w:rsidR="000B1AED" w:rsidRDefault="00F8129A" w:rsidP="00F8129A">
      <w:pPr>
        <w:pStyle w:val="3"/>
      </w:pPr>
      <w:r>
        <w:rPr>
          <w:rFonts w:hint="eastAsia"/>
        </w:rPr>
        <w:t>p</w:t>
      </w:r>
      <w:r>
        <w:t>rint(__name__)</w:t>
      </w:r>
    </w:p>
    <w:p w14:paraId="3248A446" w14:textId="318E14BB" w:rsidR="00F8129A" w:rsidRDefault="00F8129A" w:rsidP="00F8129A">
      <w:r w:rsidRPr="00F8129A">
        <w:rPr>
          <w:rFonts w:hint="eastAsia"/>
          <w:highlight w:val="yellow"/>
        </w:rPr>
        <w:t>_</w:t>
      </w:r>
      <w:r w:rsidRPr="00F8129A">
        <w:rPr>
          <w:highlight w:val="yellow"/>
        </w:rPr>
        <w:t>_name__</w:t>
      </w:r>
      <w:r w:rsidRPr="00F8129A">
        <w:rPr>
          <w:rFonts w:hint="eastAsia"/>
          <w:highlight w:val="yellow"/>
        </w:rPr>
        <w:t>当你以脚本的形式运行时_</w:t>
      </w:r>
      <w:r w:rsidRPr="00F8129A">
        <w:rPr>
          <w:highlight w:val="yellow"/>
        </w:rPr>
        <w:t>_name__</w:t>
      </w:r>
      <w:r w:rsidRPr="00F8129A">
        <w:rPr>
          <w:rFonts w:hint="eastAsia"/>
          <w:highlight w:val="yellow"/>
        </w:rPr>
        <w:t>就是_</w:t>
      </w:r>
      <w:r w:rsidRPr="00F8129A">
        <w:rPr>
          <w:highlight w:val="yellow"/>
        </w:rPr>
        <w:t>_main__,</w:t>
      </w:r>
      <w:r w:rsidRPr="00F8129A">
        <w:rPr>
          <w:rFonts w:hint="eastAsia"/>
          <w:highlight w:val="yellow"/>
        </w:rPr>
        <w:t>当你以导入模块的形式运行时就是导入的模块名</w:t>
      </w:r>
    </w:p>
    <w:p w14:paraId="32BE1A42" w14:textId="2A6A4C31" w:rsidR="00F8129A" w:rsidRDefault="00F8129A" w:rsidP="00F8129A">
      <w:pPr>
        <w:pStyle w:val="3"/>
      </w:pPr>
      <w:r>
        <w:rPr>
          <w:rFonts w:hint="eastAsia"/>
        </w:rPr>
        <w:t>控制执行自己模块时，导入模块中的print语句不打印，但是单独执行导入模块时，导入模块的p</w:t>
      </w:r>
      <w:r>
        <w:t>rint</w:t>
      </w:r>
      <w:r>
        <w:rPr>
          <w:rFonts w:hint="eastAsia"/>
        </w:rPr>
        <w:t>语句打印</w:t>
      </w:r>
    </w:p>
    <w:p w14:paraId="25E3AB2E" w14:textId="4A2BEFD1" w:rsidR="00F8129A" w:rsidRDefault="00F8129A" w:rsidP="00F8129A">
      <w:r>
        <w:rPr>
          <w:noProof/>
        </w:rPr>
        <w:drawing>
          <wp:inline distT="0" distB="0" distL="0" distR="0" wp14:anchorId="129BF09B" wp14:editId="036A2F52">
            <wp:extent cx="2809524" cy="695238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B601" w14:textId="613FA542" w:rsidR="00F8129A" w:rsidRDefault="00F8129A" w:rsidP="00B94268">
      <w:r w:rsidRPr="00F8129A">
        <w:rPr>
          <w:rFonts w:hint="eastAsia"/>
          <w:highlight w:val="yellow"/>
        </w:rPr>
        <w:t>提示：所有不在函数和类中封装的内容都应该写在i</w:t>
      </w:r>
      <w:r w:rsidRPr="00F8129A">
        <w:rPr>
          <w:highlight w:val="yellow"/>
        </w:rPr>
        <w:t>f __name__==</w:t>
      </w:r>
      <w:proofErr w:type="gramStart"/>
      <w:r w:rsidRPr="00F8129A">
        <w:rPr>
          <w:highlight w:val="yellow"/>
        </w:rPr>
        <w:t>”</w:t>
      </w:r>
      <w:proofErr w:type="gramEnd"/>
      <w:r w:rsidRPr="00F8129A">
        <w:rPr>
          <w:highlight w:val="yellow"/>
        </w:rPr>
        <w:t>__main__”</w:t>
      </w:r>
      <w:r w:rsidRPr="00F8129A">
        <w:rPr>
          <w:rFonts w:hint="eastAsia"/>
          <w:highlight w:val="yellow"/>
        </w:rPr>
        <w:t>：</w:t>
      </w:r>
      <w:commentRangeStart w:id="51"/>
      <w:r w:rsidRPr="00F8129A">
        <w:rPr>
          <w:rFonts w:hint="eastAsia"/>
          <w:highlight w:val="yellow"/>
        </w:rPr>
        <w:t>下面</w:t>
      </w:r>
      <w:commentRangeEnd w:id="51"/>
      <w:r>
        <w:rPr>
          <w:rStyle w:val="a6"/>
        </w:rPr>
        <w:commentReference w:id="51"/>
      </w:r>
    </w:p>
    <w:p w14:paraId="027A5B2E" w14:textId="056FEB7A" w:rsidR="009C42BA" w:rsidRDefault="00230A5F" w:rsidP="00230A5F">
      <w:pPr>
        <w:pStyle w:val="3"/>
      </w:pPr>
      <w:r>
        <w:lastRenderedPageBreak/>
        <w:t>sys.module</w:t>
      </w:r>
      <w:r>
        <w:rPr>
          <w:rFonts w:hint="eastAsia"/>
        </w:rPr>
        <w:t>记录所有的地址</w:t>
      </w:r>
    </w:p>
    <w:p w14:paraId="2F91AF69" w14:textId="007DC813" w:rsidR="000B1AED" w:rsidRDefault="00230A5F" w:rsidP="00B94268">
      <w:r>
        <w:rPr>
          <w:noProof/>
        </w:rPr>
        <w:drawing>
          <wp:inline distT="0" distB="0" distL="0" distR="0" wp14:anchorId="1C876D84" wp14:editId="4028064F">
            <wp:extent cx="5274310" cy="866775"/>
            <wp:effectExtent l="0" t="0" r="254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3460" w14:textId="0DBD9208" w:rsidR="00856B48" w:rsidRDefault="00856B48" w:rsidP="00B94268">
      <w:r w:rsidRPr="00856B48">
        <w:rPr>
          <w:rFonts w:hint="eastAsia"/>
          <w:highlight w:val="yellow"/>
        </w:rPr>
        <w:t>我执行的是那个文件，_</w:t>
      </w:r>
      <w:r w:rsidRPr="00856B48">
        <w:rPr>
          <w:highlight w:val="yellow"/>
        </w:rPr>
        <w:t>_main__</w:t>
      </w:r>
      <w:r w:rsidRPr="00856B48">
        <w:rPr>
          <w:rFonts w:hint="eastAsia"/>
          <w:highlight w:val="yellow"/>
        </w:rPr>
        <w:t>就</w:t>
      </w:r>
      <w:proofErr w:type="gramStart"/>
      <w:r w:rsidRPr="00856B48">
        <w:rPr>
          <w:rFonts w:hint="eastAsia"/>
          <w:highlight w:val="yellow"/>
        </w:rPr>
        <w:t>存那个</w:t>
      </w:r>
      <w:proofErr w:type="gramEnd"/>
      <w:r w:rsidRPr="00856B48">
        <w:rPr>
          <w:rFonts w:hint="eastAsia"/>
          <w:highlight w:val="yellow"/>
        </w:rPr>
        <w:t>文件的地址</w:t>
      </w:r>
    </w:p>
    <w:p w14:paraId="3C97F8D9" w14:textId="3735BC3D" w:rsidR="00856B48" w:rsidRDefault="00856B48" w:rsidP="00856B48">
      <w:pPr>
        <w:pStyle w:val="3"/>
      </w:pPr>
      <w:commentRangeStart w:id="52"/>
      <w:r>
        <w:rPr>
          <w:rFonts w:hint="eastAsia"/>
        </w:rPr>
        <w:t>坑</w:t>
      </w:r>
      <w:commentRangeEnd w:id="52"/>
      <w:r w:rsidR="00CF7796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52"/>
      </w:r>
    </w:p>
    <w:p w14:paraId="2579972B" w14:textId="5015E4D5" w:rsidR="00856B48" w:rsidRPr="00856B48" w:rsidRDefault="00856B48" w:rsidP="00856B48">
      <w:pPr>
        <w:pStyle w:val="HTML"/>
        <w:shd w:val="clear" w:color="auto" w:fill="2B2B2B"/>
        <w:rPr>
          <w:color w:val="A9B7C6"/>
        </w:rPr>
      </w:pPr>
      <w:commentRangeStart w:id="54"/>
      <w:r>
        <w:rPr>
          <w:rFonts w:hint="eastAsia"/>
        </w:rPr>
        <w:t>我自己写的脚本里涉及到获取当前文件所在的地址的时候用_</w:t>
      </w:r>
      <w:r>
        <w:t>_name__(</w:t>
      </w:r>
      <w:r>
        <w:rPr>
          <w:rFonts w:hint="eastAsia"/>
        </w:rPr>
        <w:t>因为python会把当前空间的地址赋给_</w:t>
      </w:r>
      <w:r>
        <w:t>_name),</w:t>
      </w:r>
      <w:r>
        <w:rPr>
          <w:rFonts w:hint="eastAsia"/>
        </w:rPr>
        <w:t>这样的我</w:t>
      </w:r>
      <w:proofErr w:type="gramStart"/>
      <w:r>
        <w:rPr>
          <w:rFonts w:hint="eastAsia"/>
        </w:rPr>
        <w:t>我</w:t>
      </w:r>
      <w:proofErr w:type="gramEnd"/>
      <w:r>
        <w:rPr>
          <w:rFonts w:hint="eastAsia"/>
        </w:rPr>
        <w:t>调用这个模块的执行到获取模块空间地址的时候不会报错（如果你用的是</w:t>
      </w:r>
      <w:r w:rsidRPr="00856B48">
        <w:rPr>
          <w:rFonts w:hint="eastAsia"/>
          <w:color w:val="A9B7C6"/>
        </w:rPr>
        <w:t>my_module=sys.modules[</w:t>
      </w:r>
      <w:r w:rsidRPr="00856B48">
        <w:rPr>
          <w:rFonts w:hint="eastAsia"/>
          <w:color w:val="6A8759"/>
        </w:rPr>
        <w:t>"__main__"</w:t>
      </w:r>
      <w:r w:rsidRPr="00856B48">
        <w:rPr>
          <w:rFonts w:hint="eastAsia"/>
          <w:color w:val="A9B7C6"/>
        </w:rPr>
        <w:t>]</w:t>
      </w:r>
      <w:r w:rsidR="006C60AF">
        <w:rPr>
          <w:rFonts w:hint="eastAsia"/>
          <w:color w:val="A9B7C6"/>
        </w:rPr>
        <w:t>的话，传过来的_</w:t>
      </w:r>
      <w:r w:rsidR="006C60AF">
        <w:rPr>
          <w:color w:val="A9B7C6"/>
        </w:rPr>
        <w:t>_main__</w:t>
      </w:r>
      <w:r w:rsidR="006C60AF">
        <w:rPr>
          <w:rFonts w:hint="eastAsia"/>
          <w:color w:val="A9B7C6"/>
        </w:rPr>
        <w:t>是你执行的那个文件的地址</w:t>
      </w:r>
      <w:commentRangeEnd w:id="54"/>
      <w:r w:rsidR="006C60AF">
        <w:rPr>
          <w:rStyle w:val="a6"/>
          <w:rFonts w:asciiTheme="minorHAnsi" w:eastAsiaTheme="minorEastAsia" w:hAnsiTheme="minorHAnsi" w:cstheme="minorBidi"/>
          <w:kern w:val="2"/>
        </w:rPr>
        <w:commentReference w:id="54"/>
      </w:r>
    </w:p>
    <w:p w14:paraId="05CB6178" w14:textId="599193DB" w:rsidR="00856B48" w:rsidRDefault="00856B48" w:rsidP="00B94268">
      <w:r>
        <w:rPr>
          <w:rFonts w:hint="eastAsia"/>
        </w:rPr>
        <w:t>）</w:t>
      </w:r>
    </w:p>
    <w:p w14:paraId="25EFC682" w14:textId="4B83AB89" w:rsidR="00856B48" w:rsidRPr="00856B48" w:rsidRDefault="00FD5B1F" w:rsidP="00B94268">
      <w:r>
        <w:rPr>
          <w:noProof/>
        </w:rPr>
        <w:drawing>
          <wp:inline distT="0" distB="0" distL="0" distR="0" wp14:anchorId="15589046" wp14:editId="01A37752">
            <wp:extent cx="3590476" cy="252380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E96D" w14:textId="2E529629" w:rsidR="00856B48" w:rsidRDefault="006C60AF" w:rsidP="006C60AF">
      <w:pPr>
        <w:pStyle w:val="2"/>
      </w:pPr>
      <w:r>
        <w:rPr>
          <w:rFonts w:hint="eastAsia"/>
        </w:rPr>
        <w:t>day</w:t>
      </w:r>
      <w:r>
        <w:t>24-05(50)(</w:t>
      </w:r>
      <w:r>
        <w:rPr>
          <w:rFonts w:hint="eastAsia"/>
        </w:rPr>
        <w:t>反射本模块中的内容</w:t>
      </w:r>
      <w:r>
        <w:t>)</w:t>
      </w:r>
    </w:p>
    <w:p w14:paraId="27572A9D" w14:textId="445214CC" w:rsidR="000B1AED" w:rsidRDefault="00FD5B1F" w:rsidP="00B94268">
      <w:r>
        <w:rPr>
          <w:noProof/>
        </w:rPr>
        <w:lastRenderedPageBreak/>
        <w:drawing>
          <wp:inline distT="0" distB="0" distL="0" distR="0" wp14:anchorId="64E6FE54" wp14:editId="0CB7B6E2">
            <wp:extent cx="3590476" cy="2523809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AF94" w14:textId="3775A020" w:rsidR="00FD5B1F" w:rsidRDefault="00FD5B1F" w:rsidP="00B94268">
      <w:r>
        <w:rPr>
          <w:rFonts w:hint="eastAsia"/>
        </w:rPr>
        <w:t>d</w:t>
      </w:r>
      <w:r>
        <w:t>ay24-06(51)(</w:t>
      </w:r>
      <w:r>
        <w:rPr>
          <w:rFonts w:hint="eastAsia"/>
        </w:rPr>
        <w:t>模块的其他知识</w:t>
      </w:r>
      <w:r>
        <w:t>)</w:t>
      </w:r>
    </w:p>
    <w:p w14:paraId="368CC47E" w14:textId="59C50B8C" w:rsidR="003D7F80" w:rsidRDefault="003D7F80" w:rsidP="003D7F80">
      <w:pPr>
        <w:pStyle w:val="3"/>
      </w:pPr>
      <w:r>
        <w:rPr>
          <w:rFonts w:hint="eastAsia"/>
        </w:rPr>
        <w:t>pyc文件</w:t>
      </w:r>
    </w:p>
    <w:p w14:paraId="5213175C" w14:textId="4456227B" w:rsidR="00FD5B1F" w:rsidRPr="00FD5B1F" w:rsidRDefault="00FD5B1F" w:rsidP="00B94268">
      <w:r>
        <w:rPr>
          <w:rFonts w:hint="eastAsia"/>
        </w:rPr>
        <w:t>当一个文件作为一个脚本</w:t>
      </w:r>
      <w:r w:rsidR="003D7F80">
        <w:rPr>
          <w:rFonts w:hint="eastAsia"/>
        </w:rPr>
        <w:t>被导入的时候，就会在这个文件所在目录的_</w:t>
      </w:r>
      <w:r w:rsidR="003D7F80">
        <w:t>_pycache__</w:t>
      </w:r>
      <w:r w:rsidR="003D7F80">
        <w:rPr>
          <w:rFonts w:hint="eastAsia"/>
        </w:rPr>
        <w:t>下生成一个编译了好的pyc文件，为了之后导入这个文件的时候直接读这个编译好的pyc文件，可以节省一些导入时候的时间</w:t>
      </w:r>
    </w:p>
    <w:p w14:paraId="6F54085A" w14:textId="4C97B75E" w:rsidR="000B1AED" w:rsidRDefault="003D7F80" w:rsidP="003D7F80">
      <w:pPr>
        <w:pStyle w:val="3"/>
      </w:pPr>
      <w:r>
        <w:rPr>
          <w:rFonts w:hint="eastAsia"/>
        </w:rPr>
        <w:t>重新加载模块</w:t>
      </w:r>
    </w:p>
    <w:p w14:paraId="73627985" w14:textId="55D040B6" w:rsidR="003D7F80" w:rsidRDefault="003D7F80" w:rsidP="00B94268">
      <w:r>
        <w:rPr>
          <w:noProof/>
        </w:rPr>
        <w:drawing>
          <wp:inline distT="0" distB="0" distL="0" distR="0" wp14:anchorId="7BE6BA4F" wp14:editId="5D86714B">
            <wp:extent cx="4047619" cy="685714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6DD2" w14:textId="0204C153" w:rsidR="003D7F80" w:rsidRDefault="003D7F80" w:rsidP="003D7F80">
      <w:pPr>
        <w:pStyle w:val="2"/>
      </w:pPr>
      <w:r>
        <w:rPr>
          <w:rFonts w:hint="eastAsia"/>
        </w:rPr>
        <w:t>d</w:t>
      </w:r>
      <w:r>
        <w:t>ay24-07(51)(</w:t>
      </w:r>
      <w:r>
        <w:rPr>
          <w:rFonts w:hint="eastAsia"/>
        </w:rPr>
        <w:t>模块总结</w:t>
      </w:r>
      <w:r>
        <w:t>)</w:t>
      </w:r>
    </w:p>
    <w:p w14:paraId="4AE536A6" w14:textId="4768BEEA" w:rsidR="000B1AED" w:rsidRDefault="00454C40" w:rsidP="00454C40">
      <w:pPr>
        <w:pStyle w:val="2"/>
      </w:pPr>
      <w:r>
        <w:rPr>
          <w:rFonts w:hint="eastAsia"/>
        </w:rPr>
        <w:t>day</w:t>
      </w:r>
      <w:r>
        <w:t>24-08(52)(</w:t>
      </w:r>
      <w:r>
        <w:rPr>
          <w:rFonts w:hint="eastAsia"/>
        </w:rPr>
        <w:t>模块的循环引入</w:t>
      </w:r>
      <w:r>
        <w:t>)</w:t>
      </w:r>
    </w:p>
    <w:p w14:paraId="6382E63D" w14:textId="1A25100A" w:rsidR="000B1AED" w:rsidRDefault="00664133" w:rsidP="00B94268">
      <w:r>
        <w:rPr>
          <w:rFonts w:hint="eastAsia"/>
        </w:rPr>
        <w:t>两个模块一个学生模块一个班级模块，学生模块中导入班级，班级模块中导入学生，这就是模块的循环导入</w:t>
      </w:r>
    </w:p>
    <w:p w14:paraId="18F8E3A5" w14:textId="7C2EC7A4" w:rsidR="000B1AED" w:rsidRDefault="00664133" w:rsidP="00B94268">
      <w:r>
        <w:rPr>
          <w:noProof/>
        </w:rPr>
        <w:drawing>
          <wp:inline distT="0" distB="0" distL="0" distR="0" wp14:anchorId="29ADCEBF" wp14:editId="05C5EBA2">
            <wp:extent cx="5274310" cy="1021080"/>
            <wp:effectExtent l="0" t="0" r="254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C980" w14:textId="15389B8B" w:rsidR="000B1AED" w:rsidRDefault="00CB2B30" w:rsidP="00B94268">
      <w:r w:rsidRPr="004E6009">
        <w:rPr>
          <w:rFonts w:hint="eastAsia"/>
          <w:highlight w:val="yellow"/>
        </w:rPr>
        <w:t>结论：在模块的导入中，不要让你的模块存在循环导入的问题。</w:t>
      </w:r>
      <w:r w:rsidR="004E6009">
        <w:rPr>
          <w:rFonts w:hint="eastAsia"/>
          <w:highlight w:val="yellow"/>
        </w:rPr>
        <w:t>如果发生循环导入就会报错</w:t>
      </w:r>
    </w:p>
    <w:p w14:paraId="35BB8199" w14:textId="5E48292E" w:rsidR="000B1AED" w:rsidRDefault="004E6009" w:rsidP="004E6009">
      <w:pPr>
        <w:pStyle w:val="2"/>
      </w:pPr>
      <w:r>
        <w:rPr>
          <w:rFonts w:hint="eastAsia"/>
        </w:rPr>
        <w:lastRenderedPageBreak/>
        <w:t>day</w:t>
      </w:r>
      <w:r>
        <w:t>24-09(</w:t>
      </w:r>
      <w:r>
        <w:rPr>
          <w:rFonts w:hint="eastAsia"/>
        </w:rPr>
        <w:t>包</w:t>
      </w:r>
      <w:r>
        <w:t>)</w:t>
      </w:r>
      <w:r>
        <w:rPr>
          <w:rFonts w:hint="eastAsia"/>
        </w:rPr>
        <w:t>（53）</w:t>
      </w:r>
    </w:p>
    <w:p w14:paraId="2469316B" w14:textId="66A6D16E" w:rsidR="000B1AED" w:rsidRDefault="004E6009" w:rsidP="00B94268">
      <w:r>
        <w:rPr>
          <w:rFonts w:hint="eastAsia"/>
        </w:rPr>
        <w:t>包:集合了一组p</w:t>
      </w:r>
      <w:r>
        <w:t>y</w:t>
      </w:r>
      <w:r>
        <w:rPr>
          <w:rFonts w:hint="eastAsia"/>
        </w:rPr>
        <w:t>文件，提供了一组复杂功能</w:t>
      </w:r>
    </w:p>
    <w:p w14:paraId="0897A4F9" w14:textId="4409667E" w:rsidR="004E6009" w:rsidRDefault="004E6009" w:rsidP="00B94268">
      <w:r>
        <w:rPr>
          <w:rFonts w:hint="eastAsia"/>
        </w:rPr>
        <w:t>为什么会有包：</w:t>
      </w:r>
      <w:proofErr w:type="gramStart"/>
      <w:r>
        <w:rPr>
          <w:rFonts w:hint="eastAsia"/>
        </w:rPr>
        <w:t>当提供</w:t>
      </w:r>
      <w:proofErr w:type="gramEnd"/>
      <w:r>
        <w:rPr>
          <w:rFonts w:hint="eastAsia"/>
        </w:rPr>
        <w:t>的功能比较复杂，一个py文件写不下的时候</w:t>
      </w:r>
    </w:p>
    <w:p w14:paraId="37ADBD1A" w14:textId="5A43A1C4" w:rsidR="004E6009" w:rsidRDefault="004E6009" w:rsidP="004E6009">
      <w:pPr>
        <w:pStyle w:val="3"/>
      </w:pPr>
      <w:r>
        <w:rPr>
          <w:rFonts w:hint="eastAsia"/>
        </w:rPr>
        <w:t>导入包中的模块：</w:t>
      </w:r>
    </w:p>
    <w:p w14:paraId="6FA1C10E" w14:textId="4F707196" w:rsidR="004E6009" w:rsidRDefault="004E6009" w:rsidP="004E6009">
      <w:pPr>
        <w:pStyle w:val="4"/>
      </w:pPr>
      <w:r>
        <w:rPr>
          <w:rFonts w:hint="eastAsia"/>
        </w:rPr>
        <w:t>直接导入模块</w:t>
      </w:r>
    </w:p>
    <w:p w14:paraId="27C25891" w14:textId="7BA1F50D" w:rsidR="004E6009" w:rsidRPr="004E6009" w:rsidRDefault="004E6009" w:rsidP="004E6009">
      <w:pPr>
        <w:rPr>
          <w:highlight w:val="yellow"/>
        </w:rPr>
      </w:pPr>
      <w:r w:rsidRPr="004E6009">
        <w:rPr>
          <w:highlight w:val="yellow"/>
        </w:rPr>
        <w:t>I</w:t>
      </w:r>
      <w:r w:rsidRPr="004E6009">
        <w:rPr>
          <w:rFonts w:hint="eastAsia"/>
          <w:highlight w:val="yellow"/>
        </w:rPr>
        <w:t>mport</w:t>
      </w:r>
      <w:r w:rsidRPr="004E6009">
        <w:rPr>
          <w:highlight w:val="yellow"/>
        </w:rPr>
        <w:t xml:space="preserve"> </w:t>
      </w:r>
      <w:r w:rsidRPr="004E6009">
        <w:rPr>
          <w:rFonts w:hint="eastAsia"/>
          <w:highlight w:val="yellow"/>
        </w:rPr>
        <w:t>包.包模块</w:t>
      </w:r>
    </w:p>
    <w:p w14:paraId="0F4300F7" w14:textId="39413549" w:rsidR="004E6009" w:rsidRDefault="004E6009" w:rsidP="004E6009">
      <w:r w:rsidRPr="004E6009">
        <w:rPr>
          <w:rFonts w:hint="eastAsia"/>
          <w:highlight w:val="yellow"/>
        </w:rPr>
        <w:t>包.包.模块.变量</w:t>
      </w:r>
    </w:p>
    <w:p w14:paraId="15A611F5" w14:textId="51CBE718" w:rsidR="004E6009" w:rsidRDefault="004E6009" w:rsidP="004E6009"/>
    <w:p w14:paraId="166D5B3D" w14:textId="5D82E308" w:rsidR="004E6009" w:rsidRDefault="004E6009" w:rsidP="004E6009">
      <w:r>
        <w:rPr>
          <w:rFonts w:hint="eastAsia"/>
        </w:rPr>
        <w:t>推荐下面的方式</w:t>
      </w:r>
    </w:p>
    <w:p w14:paraId="20FDC9BE" w14:textId="43313505" w:rsidR="004E6009" w:rsidRPr="004E6009" w:rsidRDefault="004E6009" w:rsidP="004E6009">
      <w:pPr>
        <w:rPr>
          <w:highlight w:val="yellow"/>
        </w:rPr>
      </w:pPr>
      <w:r w:rsidRPr="004E6009">
        <w:rPr>
          <w:highlight w:val="yellow"/>
        </w:rPr>
        <w:t xml:space="preserve">From </w:t>
      </w:r>
      <w:r w:rsidRPr="004E6009">
        <w:rPr>
          <w:rFonts w:hint="eastAsia"/>
          <w:highlight w:val="yellow"/>
        </w:rPr>
        <w:t>包.包 import</w:t>
      </w:r>
      <w:r w:rsidRPr="004E6009">
        <w:rPr>
          <w:highlight w:val="yellow"/>
        </w:rPr>
        <w:t xml:space="preserve"> </w:t>
      </w:r>
      <w:r w:rsidRPr="004E6009">
        <w:rPr>
          <w:rFonts w:hint="eastAsia"/>
          <w:highlight w:val="yellow"/>
        </w:rPr>
        <w:t xml:space="preserve">模块 </w:t>
      </w:r>
      <w:r w:rsidRPr="004E6009">
        <w:rPr>
          <w:highlight w:val="yellow"/>
        </w:rPr>
        <w:t xml:space="preserve"> </w:t>
      </w:r>
    </w:p>
    <w:p w14:paraId="009594FB" w14:textId="2A8D6FC1" w:rsidR="004E6009" w:rsidRDefault="004E6009" w:rsidP="004E6009">
      <w:r w:rsidRPr="004E6009">
        <w:rPr>
          <w:rFonts w:hint="eastAsia"/>
          <w:highlight w:val="yellow"/>
        </w:rPr>
        <w:t>模块.变量</w:t>
      </w:r>
    </w:p>
    <w:p w14:paraId="07BB270F" w14:textId="572527ED" w:rsidR="000B1AED" w:rsidRDefault="004E6009" w:rsidP="00076FF9">
      <w:pPr>
        <w:pStyle w:val="4"/>
      </w:pPr>
      <w:commentRangeStart w:id="55"/>
      <w:r>
        <w:rPr>
          <w:rFonts w:hint="eastAsia"/>
        </w:rPr>
        <w:t>复杂的导入（导入包，然后包下面的内容可以用）</w:t>
      </w:r>
      <w:commentRangeEnd w:id="55"/>
      <w:r w:rsidR="006F6038">
        <w:rPr>
          <w:rStyle w:val="a6"/>
          <w:rFonts w:asciiTheme="minorHAnsi" w:eastAsiaTheme="minorEastAsia" w:hAnsiTheme="minorHAnsi" w:cstheme="minorBidi"/>
          <w:b w:val="0"/>
          <w:bCs w:val="0"/>
          <w:kern w:val="2"/>
        </w:rPr>
        <w:commentReference w:id="55"/>
      </w:r>
    </w:p>
    <w:p w14:paraId="477984AA" w14:textId="38FC9E2A" w:rsidR="00076FF9" w:rsidRDefault="00076FF9" w:rsidP="00076FF9">
      <w:pPr>
        <w:pStyle w:val="5"/>
      </w:pPr>
      <w:r>
        <w:rPr>
          <w:rFonts w:hint="eastAsia"/>
        </w:rPr>
        <w:t>模块包中的绝对导入</w:t>
      </w:r>
      <w:r w:rsidR="006F6038">
        <w:rPr>
          <w:rFonts w:hint="eastAsia"/>
        </w:rPr>
        <w:t>(缺点：目录</w:t>
      </w:r>
      <w:proofErr w:type="gramStart"/>
      <w:r w:rsidR="006F6038">
        <w:rPr>
          <w:rFonts w:hint="eastAsia"/>
        </w:rPr>
        <w:t>一</w:t>
      </w:r>
      <w:proofErr w:type="gramEnd"/>
      <w:r w:rsidR="006F6038">
        <w:rPr>
          <w:rFonts w:hint="eastAsia"/>
        </w:rPr>
        <w:t>移动都要改</w:t>
      </w:r>
      <w:r w:rsidR="006F6038">
        <w:t>)</w:t>
      </w:r>
    </w:p>
    <w:p w14:paraId="7E8BDBAA" w14:textId="1EC164F0" w:rsidR="000B1AED" w:rsidRDefault="00076FF9" w:rsidP="00B94268">
      <w:r w:rsidRPr="00076FF9">
        <w:rPr>
          <w:rFonts w:hint="eastAsia"/>
          <w:highlight w:val="yellow"/>
        </w:rPr>
        <w:t>导入包相当于执行了包下面的_</w:t>
      </w:r>
      <w:r w:rsidRPr="00076FF9">
        <w:rPr>
          <w:highlight w:val="yellow"/>
        </w:rPr>
        <w:t>_init__.py</w:t>
      </w:r>
    </w:p>
    <w:p w14:paraId="7C4A0FBE" w14:textId="6686A998" w:rsidR="00076FF9" w:rsidRPr="00076FF9" w:rsidRDefault="00076FF9" w:rsidP="00B94268">
      <w:pPr>
        <w:rPr>
          <w:highlight w:val="yellow"/>
        </w:rPr>
      </w:pPr>
      <w:r>
        <w:rPr>
          <w:rFonts w:hint="eastAsia"/>
        </w:rPr>
        <w:t>所以我们可以在_</w:t>
      </w:r>
      <w:r>
        <w:t>_init</w:t>
      </w:r>
      <w:r>
        <w:rPr>
          <w:rFonts w:hint="eastAsia"/>
        </w:rPr>
        <w:t>_</w:t>
      </w:r>
      <w:r>
        <w:t>_</w:t>
      </w:r>
      <w:r>
        <w:rPr>
          <w:rFonts w:hint="eastAsia"/>
        </w:rPr>
        <w:t>下做处理（不管在那个文件导入那个模块，</w:t>
      </w:r>
      <w:r w:rsidRPr="004E6009">
        <w:rPr>
          <w:highlight w:val="yellow"/>
        </w:rPr>
        <w:t xml:space="preserve">From </w:t>
      </w:r>
      <w:r w:rsidRPr="00076FF9">
        <w:rPr>
          <w:rFonts w:hint="eastAsia"/>
          <w:highlight w:val="magenta"/>
        </w:rPr>
        <w:t>包.包</w:t>
      </w:r>
      <w:r w:rsidRPr="004E6009">
        <w:rPr>
          <w:rFonts w:hint="eastAsia"/>
          <w:highlight w:val="yellow"/>
        </w:rPr>
        <w:t xml:space="preserve"> import</w:t>
      </w:r>
      <w:r w:rsidRPr="004E6009">
        <w:rPr>
          <w:highlight w:val="yellow"/>
        </w:rPr>
        <w:t xml:space="preserve"> </w:t>
      </w:r>
      <w:r w:rsidRPr="004E6009">
        <w:rPr>
          <w:rFonts w:hint="eastAsia"/>
          <w:highlight w:val="yellow"/>
        </w:rPr>
        <w:t xml:space="preserve">模块 </w:t>
      </w:r>
      <w:r w:rsidRPr="004E6009">
        <w:rPr>
          <w:highlight w:val="yellow"/>
        </w:rPr>
        <w:t xml:space="preserve"> </w:t>
      </w:r>
      <w:r>
        <w:rPr>
          <w:rFonts w:hint="eastAsia"/>
          <w:highlight w:val="yellow"/>
        </w:rPr>
        <w:t>粉色的部分都要写全路径</w:t>
      </w:r>
      <w:r>
        <w:rPr>
          <w:rFonts w:hint="eastAsia"/>
        </w:rPr>
        <w:t>）</w:t>
      </w:r>
    </w:p>
    <w:p w14:paraId="2C3B7E2C" w14:textId="6C6AEA84" w:rsidR="000B1AED" w:rsidRDefault="006F6038" w:rsidP="006F6038">
      <w:pPr>
        <w:pStyle w:val="5"/>
      </w:pPr>
      <w:r>
        <w:rPr>
          <w:rFonts w:hint="eastAsia"/>
        </w:rPr>
        <w:t>模块包的相对导入（缺点：只能当作模块执行）</w:t>
      </w:r>
    </w:p>
    <w:p w14:paraId="2FC356B0" w14:textId="4D25DBA4" w:rsidR="006F6038" w:rsidRDefault="006F6038" w:rsidP="00B94268">
      <w:r>
        <w:rPr>
          <w:rFonts w:hint="eastAsia"/>
        </w:rPr>
        <w:t>使用.代替当前目录</w:t>
      </w:r>
    </w:p>
    <w:p w14:paraId="7A82650F" w14:textId="43806AF5" w:rsidR="000B1AED" w:rsidRDefault="006F6038" w:rsidP="00B94268">
      <w:r>
        <w:rPr>
          <w:rFonts w:hint="eastAsia"/>
        </w:rPr>
        <w:t>注意（</w:t>
      </w:r>
      <w:r w:rsidRPr="006F6038">
        <w:rPr>
          <w:rFonts w:hint="eastAsia"/>
          <w:highlight w:val="magenta"/>
        </w:rPr>
        <w:t>使用了相对模块的只能被当作模块执行，不能被当作脚本（直接运行r</w:t>
      </w:r>
      <w:r w:rsidRPr="006F6038">
        <w:rPr>
          <w:highlight w:val="magenta"/>
        </w:rPr>
        <w:t>un</w:t>
      </w:r>
      <w:r w:rsidRPr="006F6038">
        <w:rPr>
          <w:rFonts w:hint="eastAsia"/>
          <w:highlight w:val="magenta"/>
        </w:rPr>
        <w:t>）执行</w:t>
      </w:r>
      <w:r>
        <w:rPr>
          <w:rFonts w:hint="eastAsia"/>
        </w:rPr>
        <w:t>）</w:t>
      </w:r>
    </w:p>
    <w:p w14:paraId="7F55DDE8" w14:textId="522D00E8" w:rsidR="000B1AED" w:rsidRDefault="00226107" w:rsidP="00226107">
      <w:pPr>
        <w:pStyle w:val="2"/>
      </w:pPr>
      <w:r>
        <w:rPr>
          <w:rFonts w:hint="eastAsia"/>
        </w:rPr>
        <w:t>d</w:t>
      </w:r>
      <w:r w:rsidR="006F6038">
        <w:rPr>
          <w:rFonts w:hint="eastAsia"/>
        </w:rPr>
        <w:t>ay</w:t>
      </w:r>
      <w:r>
        <w:t>24-10(54)(</w:t>
      </w:r>
      <w:r>
        <w:rPr>
          <w:rFonts w:hint="eastAsia"/>
        </w:rPr>
        <w:t>总结</w:t>
      </w:r>
      <w:r>
        <w:t>)</w:t>
      </w:r>
    </w:p>
    <w:p w14:paraId="536D2812" w14:textId="56FC114A" w:rsidR="000B1AED" w:rsidRDefault="00226107" w:rsidP="00B94268">
      <w:r>
        <w:rPr>
          <w:rFonts w:hint="eastAsia"/>
        </w:rPr>
        <w:t>i</w:t>
      </w:r>
      <w:r>
        <w:t>mport</w:t>
      </w:r>
      <w:r>
        <w:rPr>
          <w:rFonts w:hint="eastAsia"/>
        </w:rPr>
        <w:t>模块名</w:t>
      </w:r>
    </w:p>
    <w:p w14:paraId="22B2CAE0" w14:textId="195BE135" w:rsidR="00226107" w:rsidRDefault="00226107" w:rsidP="00B94268">
      <w:r>
        <w:rPr>
          <w:rFonts w:hint="eastAsia"/>
        </w:rPr>
        <w:t>导入这个模块中的某个名字之后，这个名字可以直接使用</w:t>
      </w:r>
    </w:p>
    <w:p w14:paraId="74DB6B18" w14:textId="1F301FD2" w:rsidR="00226107" w:rsidRDefault="00226107" w:rsidP="00B94268">
      <w:r>
        <w:rPr>
          <w:rFonts w:hint="eastAsia"/>
        </w:rPr>
        <w:t>模块名.名字</w:t>
      </w:r>
    </w:p>
    <w:p w14:paraId="14419043" w14:textId="0CEF4C94" w:rsidR="00226107" w:rsidRDefault="00226107" w:rsidP="00B94268">
      <w:r>
        <w:rPr>
          <w:noProof/>
        </w:rPr>
        <w:lastRenderedPageBreak/>
        <w:drawing>
          <wp:inline distT="0" distB="0" distL="0" distR="0" wp14:anchorId="535990B9" wp14:editId="7F9BCB9B">
            <wp:extent cx="5274310" cy="27705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1DE5" w14:textId="61173AA4" w:rsidR="00226107" w:rsidRDefault="00226107" w:rsidP="00B94268">
      <w:r>
        <w:t xml:space="preserve">From </w:t>
      </w:r>
      <w:r>
        <w:rPr>
          <w:rFonts w:hint="eastAsia"/>
        </w:rPr>
        <w:t>模块 import</w:t>
      </w:r>
      <w:r>
        <w:t xml:space="preserve"> </w:t>
      </w:r>
      <w:r>
        <w:rPr>
          <w:rFonts w:hint="eastAsia"/>
        </w:rPr>
        <w:t>名字</w:t>
      </w:r>
    </w:p>
    <w:p w14:paraId="5331894F" w14:textId="41711018" w:rsidR="00226107" w:rsidRDefault="00226107" w:rsidP="00B94268">
      <w:r>
        <w:rPr>
          <w:rFonts w:hint="eastAsia"/>
        </w:rPr>
        <w:t>导入这个模块中的某个名字之后，这个名字就可以直接使用了</w:t>
      </w:r>
    </w:p>
    <w:p w14:paraId="29834E79" w14:textId="1EDA36A4" w:rsidR="00226107" w:rsidRDefault="00226107" w:rsidP="00B94268">
      <w:r>
        <w:rPr>
          <w:rFonts w:hint="eastAsia"/>
        </w:rPr>
        <w:t>名字是变量 直接用</w:t>
      </w:r>
    </w:p>
    <w:p w14:paraId="346EFAA2" w14:textId="2485713C" w:rsidR="00226107" w:rsidRDefault="00226107" w:rsidP="00B94268">
      <w:r>
        <w:rPr>
          <w:rFonts w:hint="eastAsia"/>
        </w:rPr>
        <w:t xml:space="preserve">名字是函数 </w:t>
      </w:r>
      <w:r>
        <w:t xml:space="preserve"> </w:t>
      </w:r>
      <w:r>
        <w:rPr>
          <w:rFonts w:hint="eastAsia"/>
        </w:rPr>
        <w:t>函数名（）就是调用</w:t>
      </w:r>
    </w:p>
    <w:p w14:paraId="2E55D9EC" w14:textId="385B8D8E" w:rsidR="00226107" w:rsidRDefault="00226107" w:rsidP="00B94268">
      <w:r>
        <w:rPr>
          <w:rFonts w:hint="eastAsia"/>
        </w:rPr>
        <w:t xml:space="preserve">名字是类名 </w:t>
      </w:r>
      <w:r>
        <w:t xml:space="preserve"> </w:t>
      </w:r>
      <w:r>
        <w:rPr>
          <w:rFonts w:hint="eastAsia"/>
        </w:rPr>
        <w:t>类名(</w:t>
      </w:r>
      <w:r>
        <w:t>)</w:t>
      </w:r>
      <w:r>
        <w:rPr>
          <w:rFonts w:hint="eastAsia"/>
        </w:rPr>
        <w:t>就是实例化</w:t>
      </w:r>
    </w:p>
    <w:p w14:paraId="2E07BBF0" w14:textId="68D8AE6C" w:rsidR="000B1AED" w:rsidRDefault="00A77162" w:rsidP="00B94268">
      <w:r>
        <w:rPr>
          <w:noProof/>
        </w:rPr>
        <w:drawing>
          <wp:inline distT="0" distB="0" distL="0" distR="0" wp14:anchorId="5BA86549" wp14:editId="6EB66FDF">
            <wp:extent cx="5274310" cy="242760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9E29" w14:textId="3A6B95D9" w:rsidR="000B1AED" w:rsidRDefault="00A77162" w:rsidP="00A77162">
      <w:pPr>
        <w:pStyle w:val="3"/>
      </w:pPr>
      <w:r>
        <w:t>S</w:t>
      </w:r>
      <w:r>
        <w:rPr>
          <w:rFonts w:hint="eastAsia"/>
        </w:rPr>
        <w:t>ys</w:t>
      </w:r>
      <w:r>
        <w:t>.path</w:t>
      </w:r>
    </w:p>
    <w:p w14:paraId="0021F187" w14:textId="1BAC2DB2" w:rsidR="000B1AED" w:rsidRDefault="00A77162" w:rsidP="00B94268">
      <w:r>
        <w:rPr>
          <w:rFonts w:hint="eastAsia"/>
        </w:rPr>
        <w:t>一个自定义模块能够被导入，就看s</w:t>
      </w:r>
      <w:r>
        <w:t>ys.path</w:t>
      </w:r>
      <w:r>
        <w:rPr>
          <w:rFonts w:hint="eastAsia"/>
        </w:rPr>
        <w:t>列表中有没有这个模块所在的绝对路径</w:t>
      </w:r>
    </w:p>
    <w:p w14:paraId="3761C13C" w14:textId="7BF9D717" w:rsidR="00A77162" w:rsidRDefault="00A77162" w:rsidP="00A77162">
      <w:pPr>
        <w:pStyle w:val="3"/>
      </w:pPr>
      <w:r>
        <w:rPr>
          <w:rFonts w:hint="eastAsia"/>
        </w:rPr>
        <w:t>包</w:t>
      </w:r>
    </w:p>
    <w:p w14:paraId="5329618A" w14:textId="4EA40EE6" w:rsidR="000B1AED" w:rsidRDefault="00A77162" w:rsidP="00B94268">
      <w:r>
        <w:rPr>
          <w:rFonts w:hint="eastAsia"/>
        </w:rPr>
        <w:t>从包中导入模块，注意这个</w:t>
      </w:r>
      <w:proofErr w:type="gramStart"/>
      <w:r>
        <w:rPr>
          <w:rFonts w:hint="eastAsia"/>
        </w:rPr>
        <w:t>包所在</w:t>
      </w:r>
      <w:proofErr w:type="gramEnd"/>
      <w:r>
        <w:rPr>
          <w:rFonts w:hint="eastAsia"/>
        </w:rPr>
        <w:t>的目录是否在s</w:t>
      </w:r>
      <w:r>
        <w:t>ys.path</w:t>
      </w:r>
      <w:r>
        <w:rPr>
          <w:rFonts w:hint="eastAsia"/>
        </w:rPr>
        <w:t>中</w:t>
      </w:r>
    </w:p>
    <w:p w14:paraId="057207FF" w14:textId="1686A627" w:rsidR="00B943F0" w:rsidRDefault="00A77162" w:rsidP="00B94268">
      <w:r>
        <w:rPr>
          <w:rFonts w:hint="eastAsia"/>
        </w:rPr>
        <w:t>重点：如果是直接</w:t>
      </w:r>
      <w:r w:rsidR="00B943F0">
        <w:rPr>
          <w:rFonts w:hint="eastAsia"/>
        </w:rPr>
        <w:t>导入一个包，那么相当于执行了这个包中的_</w:t>
      </w:r>
      <w:r w:rsidR="00B943F0">
        <w:t>_init__</w:t>
      </w:r>
      <w:r w:rsidR="00B943F0">
        <w:rPr>
          <w:rFonts w:hint="eastAsia"/>
        </w:rPr>
        <w:t>文件，并不会帮你把这个包下面的其他包以及py文件自动导入到内存，如果你希望直接导入包之后，所有的这个包下面的其他包以及p</w:t>
      </w:r>
      <w:r w:rsidR="00B943F0">
        <w:t>y</w:t>
      </w:r>
      <w:r w:rsidR="00B943F0">
        <w:rPr>
          <w:rFonts w:hint="eastAsia"/>
        </w:rPr>
        <w:t>文件都能直接通过包来引用，那么你要自己处理_</w:t>
      </w:r>
      <w:r w:rsidR="00B943F0">
        <w:t>_init__</w:t>
      </w:r>
    </w:p>
    <w:p w14:paraId="3C505056" w14:textId="221ABA7C" w:rsidR="000B1AED" w:rsidRDefault="00B943F0" w:rsidP="00B943F0">
      <w:pPr>
        <w:pStyle w:val="2"/>
      </w:pPr>
      <w:r>
        <w:lastRenderedPageBreak/>
        <w:t>d</w:t>
      </w:r>
      <w:r>
        <w:rPr>
          <w:rFonts w:hint="eastAsia"/>
        </w:rPr>
        <w:t>ay</w:t>
      </w:r>
      <w:r>
        <w:t>24-11(55)(</w:t>
      </w:r>
      <w:r>
        <w:rPr>
          <w:rFonts w:hint="eastAsia"/>
        </w:rPr>
        <w:t>模块导入练习</w:t>
      </w:r>
      <w:r>
        <w:t>)</w:t>
      </w:r>
    </w:p>
    <w:p w14:paraId="197FC85C" w14:textId="2619E527" w:rsidR="000B1AED" w:rsidRDefault="00B943F0" w:rsidP="00E323CE">
      <w:pPr>
        <w:pStyle w:val="3"/>
      </w:pPr>
      <w:r>
        <w:rPr>
          <w:rFonts w:hint="eastAsia"/>
        </w:rPr>
        <w:t>新增测试方法（这是死板的）</w:t>
      </w:r>
    </w:p>
    <w:p w14:paraId="4A78D5E5" w14:textId="6D858BF4" w:rsidR="00B943F0" w:rsidRPr="00B943F0" w:rsidRDefault="00B943F0" w:rsidP="00B94268">
      <w:r>
        <w:rPr>
          <w:rFonts w:hint="eastAsia"/>
        </w:rPr>
        <w:t>发现导入一个模块失败的时候（使用s</w:t>
      </w:r>
      <w:r>
        <w:t>ys.path.append(“</w:t>
      </w:r>
      <w:r>
        <w:rPr>
          <w:rFonts w:hint="eastAsia"/>
        </w:rPr>
        <w:t>这个模块的地址</w:t>
      </w:r>
      <w:r>
        <w:t>”</w:t>
      </w:r>
      <w:r>
        <w:rPr>
          <w:rFonts w:hint="eastAsia"/>
        </w:rPr>
        <w:t>）</w:t>
      </w:r>
    </w:p>
    <w:p w14:paraId="76045F4B" w14:textId="4AD7B713" w:rsidR="000B1AED" w:rsidRDefault="00B943F0" w:rsidP="00B94268">
      <w:r>
        <w:rPr>
          <w:noProof/>
        </w:rPr>
        <w:drawing>
          <wp:inline distT="0" distB="0" distL="0" distR="0" wp14:anchorId="37C0B0E9" wp14:editId="764FB06F">
            <wp:extent cx="2047619" cy="1247619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1E01" w14:textId="7B1595FB" w:rsidR="00B943F0" w:rsidRPr="00B943F0" w:rsidRDefault="00B943F0" w:rsidP="00B94268">
      <w:r>
        <w:rPr>
          <w:noProof/>
        </w:rPr>
        <w:drawing>
          <wp:inline distT="0" distB="0" distL="0" distR="0" wp14:anchorId="0627A763" wp14:editId="43F1A092">
            <wp:extent cx="5274310" cy="1019810"/>
            <wp:effectExtent l="0" t="0" r="254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A0EC" w14:textId="49BAC166" w:rsidR="000B1AED" w:rsidRDefault="00E323CE" w:rsidP="00E323CE">
      <w:pPr>
        <w:pStyle w:val="3"/>
      </w:pPr>
      <w:r>
        <w:rPr>
          <w:rFonts w:hint="eastAsia"/>
        </w:rPr>
        <w:t>推荐灵活写法</w:t>
      </w:r>
    </w:p>
    <w:p w14:paraId="1C9A34BB" w14:textId="04087CA9" w:rsidR="00E323CE" w:rsidRDefault="00E323CE" w:rsidP="00B94268">
      <w:r>
        <w:rPr>
          <w:noProof/>
        </w:rPr>
        <w:drawing>
          <wp:inline distT="0" distB="0" distL="0" distR="0" wp14:anchorId="54A310D9" wp14:editId="640635BE">
            <wp:extent cx="5274310" cy="182943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4152" w14:textId="633E4278" w:rsidR="000B1AED" w:rsidRDefault="00401006" w:rsidP="00401006">
      <w:pPr>
        <w:pStyle w:val="2"/>
      </w:pPr>
      <w:r>
        <w:rPr>
          <w:rFonts w:hint="eastAsia"/>
        </w:rPr>
        <w:t>day</w:t>
      </w:r>
      <w:r>
        <w:t>24-12(56)(</w:t>
      </w:r>
      <w:r>
        <w:rPr>
          <w:rFonts w:hint="eastAsia"/>
        </w:rPr>
        <w:t>项目开发规范</w:t>
      </w:r>
      <w:r>
        <w:t>)</w:t>
      </w:r>
    </w:p>
    <w:p w14:paraId="406A4256" w14:textId="07DAD1BF" w:rsidR="000B1AED" w:rsidRDefault="009A1980" w:rsidP="000B1AED">
      <w:r>
        <w:rPr>
          <w:noProof/>
        </w:rPr>
        <w:lastRenderedPageBreak/>
        <w:drawing>
          <wp:inline distT="0" distB="0" distL="0" distR="0" wp14:anchorId="70AD4AE0" wp14:editId="6DFE02E6">
            <wp:extent cx="5274310" cy="286575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F2E2" w14:textId="7680F646" w:rsidR="0060468D" w:rsidRDefault="00A30C47" w:rsidP="00A30C47">
      <w:pPr>
        <w:pStyle w:val="2"/>
      </w:pPr>
      <w:r>
        <w:t>d</w:t>
      </w:r>
      <w:r>
        <w:rPr>
          <w:rFonts w:hint="eastAsia"/>
        </w:rPr>
        <w:t>ay</w:t>
      </w:r>
      <w:r>
        <w:t>24-13(</w:t>
      </w:r>
      <w:r>
        <w:rPr>
          <w:rFonts w:hint="eastAsia"/>
        </w:rPr>
        <w:t>选课系统开发</w:t>
      </w:r>
      <w:r>
        <w:t>)(57)</w:t>
      </w:r>
    </w:p>
    <w:p w14:paraId="6396B841" w14:textId="08DE94F1" w:rsidR="0060468D" w:rsidRDefault="007F45D1" w:rsidP="00A30C47">
      <w:r>
        <w:rPr>
          <w:rFonts w:hint="eastAsia"/>
        </w:rPr>
        <w:t>作业</w:t>
      </w:r>
    </w:p>
    <w:p w14:paraId="5E04A43C" w14:textId="3D3FC5A8" w:rsidR="007F45D1" w:rsidRDefault="007F45D1" w:rsidP="007F45D1">
      <w:pPr>
        <w:pStyle w:val="2"/>
      </w:pPr>
      <w:r>
        <w:t>d</w:t>
      </w:r>
      <w:r>
        <w:rPr>
          <w:rFonts w:hint="eastAsia"/>
        </w:rPr>
        <w:t>ay</w:t>
      </w:r>
      <w:r>
        <w:t>25-01(58)</w:t>
      </w:r>
      <w:r w:rsidR="005F4667">
        <w:rPr>
          <w:rFonts w:hint="eastAsia"/>
        </w:rPr>
        <w:t>（常用模块）</w:t>
      </w:r>
    </w:p>
    <w:p w14:paraId="528EA069" w14:textId="37830E2E" w:rsidR="00F15788" w:rsidRDefault="00F15788" w:rsidP="007F45D1">
      <w:pPr>
        <w:pStyle w:val="2"/>
      </w:pPr>
      <w:r>
        <w:rPr>
          <w:rFonts w:hint="eastAsia"/>
        </w:rPr>
        <w:t>d</w:t>
      </w:r>
      <w:r>
        <w:t>ay25-02(59)(</w:t>
      </w:r>
      <w:r>
        <w:rPr>
          <w:rFonts w:hint="eastAsia"/>
        </w:rPr>
        <w:t>内容回顾</w:t>
      </w:r>
      <w:r>
        <w:t>)</w:t>
      </w:r>
    </w:p>
    <w:p w14:paraId="39C3C03F" w14:textId="3AFD8CAF" w:rsidR="00B175BF" w:rsidRDefault="00B175BF" w:rsidP="007F45D1">
      <w:pPr>
        <w:pStyle w:val="2"/>
      </w:pPr>
      <w:r>
        <w:rPr>
          <w:rFonts w:hint="eastAsia"/>
        </w:rPr>
        <w:t>day</w:t>
      </w:r>
      <w:r>
        <w:t>25-03(60)(</w:t>
      </w:r>
      <w:r>
        <w:rPr>
          <w:rFonts w:hint="eastAsia"/>
        </w:rPr>
        <w:t>正则表达式的概念</w:t>
      </w:r>
      <w:r>
        <w:t>)</w:t>
      </w:r>
    </w:p>
    <w:p w14:paraId="2C0AEEE4" w14:textId="317445D8" w:rsidR="00B175BF" w:rsidRDefault="00B175BF" w:rsidP="00B175BF">
      <w:r>
        <w:rPr>
          <w:rFonts w:hint="eastAsia"/>
        </w:rPr>
        <w:t>什么</w:t>
      </w:r>
      <w:r w:rsidR="005269E1">
        <w:rPr>
          <w:rFonts w:hint="eastAsia"/>
        </w:rPr>
        <w:t>是</w:t>
      </w:r>
      <w:r>
        <w:rPr>
          <w:rFonts w:hint="eastAsia"/>
        </w:rPr>
        <w:t>正则表达式</w:t>
      </w:r>
    </w:p>
    <w:p w14:paraId="4BB2B50C" w14:textId="1C15FA8E" w:rsidR="00B175BF" w:rsidRDefault="00B175BF" w:rsidP="00B175BF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一种匹配字符串的规则</w:t>
      </w:r>
    </w:p>
    <w:p w14:paraId="08C4C121" w14:textId="1239D382" w:rsidR="00B175BF" w:rsidRDefault="00B175BF" w:rsidP="00B175BF">
      <w:r>
        <w:rPr>
          <w:rFonts w:hint="eastAsia"/>
        </w:rPr>
        <w:t>正则表达式能做什么</w:t>
      </w:r>
    </w:p>
    <w:p w14:paraId="4F73E55D" w14:textId="72864168" w:rsidR="005269E1" w:rsidRDefault="005269E1" w:rsidP="00B175BF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可以制定一个规则，来确定某一个字符串是否符合规则</w:t>
      </w:r>
    </w:p>
    <w:p w14:paraId="27EDB4AF" w14:textId="690734F4" w:rsidR="00EF74B5" w:rsidRDefault="0037244C" w:rsidP="00EF74B5">
      <w:r>
        <w:rPr>
          <w:rFonts w:hint="eastAsia"/>
        </w:rPr>
        <w:t>帮助学习的工具:</w:t>
      </w:r>
      <w:commentRangeStart w:id="56"/>
      <w:r w:rsidR="00EF74B5" w:rsidRPr="00EF74B5">
        <w:t xml:space="preserve"> http://tool.oschina.net/regex/</w:t>
      </w:r>
      <w:commentRangeEnd w:id="56"/>
      <w:r w:rsidR="00EF74B5">
        <w:rPr>
          <w:rStyle w:val="a6"/>
        </w:rPr>
        <w:commentReference w:id="56"/>
      </w:r>
    </w:p>
    <w:p w14:paraId="23881564" w14:textId="1C41EB54" w:rsidR="005269E1" w:rsidRDefault="005269E1" w:rsidP="00B175BF"/>
    <w:p w14:paraId="41609CDF" w14:textId="727DDCD4" w:rsidR="00276E1F" w:rsidRDefault="00B868E4" w:rsidP="00B868E4">
      <w:pPr>
        <w:pStyle w:val="2"/>
      </w:pPr>
      <w:r>
        <w:rPr>
          <w:rFonts w:hint="eastAsia"/>
        </w:rPr>
        <w:t>day</w:t>
      </w:r>
      <w:r>
        <w:t>25-04(61)(</w:t>
      </w:r>
      <w:r>
        <w:rPr>
          <w:rFonts w:hint="eastAsia"/>
        </w:rPr>
        <w:t>正则表达式的基本语法</w:t>
      </w:r>
      <w:r>
        <w:t>)</w:t>
      </w:r>
    </w:p>
    <w:p w14:paraId="0D467AE3" w14:textId="21439E7F" w:rsidR="00B175BF" w:rsidRDefault="00B868E4" w:rsidP="00B868E4">
      <w:pPr>
        <w:pStyle w:val="3"/>
      </w:pPr>
      <w:r>
        <w:rPr>
          <w:rFonts w:hint="eastAsia"/>
        </w:rPr>
        <w:t>字符</w:t>
      </w:r>
      <w:r w:rsidR="00395F48">
        <w:rPr>
          <w:rFonts w:hint="eastAsia"/>
        </w:rPr>
        <w:t>组</w:t>
      </w:r>
    </w:p>
    <w:p w14:paraId="753A4FD8" w14:textId="77777777" w:rsidR="00395F48" w:rsidRDefault="00395F48" w:rsidP="00395F48">
      <w:r>
        <w:rPr>
          <w:rFonts w:hint="eastAsia"/>
        </w:rPr>
        <w:t>字符组[</w:t>
      </w:r>
      <w:r>
        <w:t xml:space="preserve"> ]</w:t>
      </w:r>
      <w:r>
        <w:rPr>
          <w:rFonts w:hint="eastAsia"/>
        </w:rPr>
        <w:t xml:space="preserve">在某一个字符的位置上能出现的内容 </w:t>
      </w:r>
      <w:r>
        <w:t xml:space="preserve"> </w:t>
      </w:r>
    </w:p>
    <w:p w14:paraId="51F68B03" w14:textId="5916023C" w:rsidR="00395F48" w:rsidRDefault="00395F48" w:rsidP="00395F48">
      <w:r w:rsidRPr="00395F48">
        <w:rPr>
          <w:rFonts w:hint="eastAsia"/>
          <w:highlight w:val="yellow"/>
        </w:rPr>
        <w:t>[</w:t>
      </w:r>
      <w:r w:rsidRPr="00395F48">
        <w:rPr>
          <w:highlight w:val="yellow"/>
        </w:rPr>
        <w:t>abc]</w:t>
      </w:r>
      <w:r w:rsidRPr="00395F48">
        <w:rPr>
          <w:rFonts w:hint="eastAsia"/>
          <w:highlight w:val="yellow"/>
        </w:rPr>
        <w:t>表示在某一个字符的位置上能出现的内容是a或b或c</w:t>
      </w:r>
    </w:p>
    <w:p w14:paraId="3C609FDF" w14:textId="796BAF2F" w:rsidR="00395F48" w:rsidRDefault="00395F48" w:rsidP="00395F48">
      <w:r>
        <w:rPr>
          <w:rFonts w:hint="eastAsia"/>
        </w:rPr>
        <w:lastRenderedPageBreak/>
        <w:t>匹配所有的数字【0-9】（注意匹配范围只能正着写，</w:t>
      </w:r>
      <w:commentRangeStart w:id="57"/>
      <w:r w:rsidRPr="00395F48">
        <w:rPr>
          <w:rFonts w:hint="eastAsia"/>
          <w:strike/>
        </w:rPr>
        <w:t>不能倒着写【9-4】</w:t>
      </w:r>
      <w:r>
        <w:rPr>
          <w:rFonts w:hint="eastAsia"/>
        </w:rPr>
        <w:t>）</w:t>
      </w:r>
      <w:commentRangeEnd w:id="57"/>
      <w:r w:rsidR="00872BE1">
        <w:rPr>
          <w:rStyle w:val="a6"/>
        </w:rPr>
        <w:commentReference w:id="57"/>
      </w:r>
    </w:p>
    <w:p w14:paraId="699A044D" w14:textId="4CC7F269" w:rsidR="00395F48" w:rsidRDefault="00395F48" w:rsidP="00395F48">
      <w:r>
        <w:rPr>
          <w:rFonts w:hint="eastAsia"/>
        </w:rPr>
        <w:t>匹配所有的小写字母【a-z】</w:t>
      </w:r>
    </w:p>
    <w:p w14:paraId="2DAB85D4" w14:textId="6A913314" w:rsidR="00395F48" w:rsidRDefault="00395F48" w:rsidP="00395F48">
      <w:commentRangeStart w:id="58"/>
      <w:r>
        <w:rPr>
          <w:rFonts w:hint="eastAsia"/>
        </w:rPr>
        <w:t>匹配所有的大写字符【A-Z】</w:t>
      </w:r>
      <w:commentRangeEnd w:id="58"/>
      <w:r w:rsidR="00872BE1">
        <w:rPr>
          <w:rStyle w:val="a6"/>
        </w:rPr>
        <w:commentReference w:id="58"/>
      </w:r>
    </w:p>
    <w:p w14:paraId="7C120F7D" w14:textId="670E3323" w:rsidR="00395F48" w:rsidRDefault="00395F48" w:rsidP="00395F48">
      <w:r w:rsidRPr="00395F48">
        <w:rPr>
          <w:highlight w:val="yellow"/>
        </w:rPr>
        <w:t>[0-9][A-Z][a-z]</w:t>
      </w:r>
      <w:r w:rsidRPr="00395F48">
        <w:rPr>
          <w:rFonts w:hint="eastAsia"/>
          <w:highlight w:val="yellow"/>
        </w:rPr>
        <w:t>这是三个字符</w:t>
      </w:r>
    </w:p>
    <w:p w14:paraId="1A499ED2" w14:textId="22B6E222" w:rsidR="00395F48" w:rsidRDefault="00395F48" w:rsidP="00395F48">
      <w:r w:rsidRPr="00872BE1">
        <w:rPr>
          <w:rFonts w:hint="eastAsia"/>
          <w:highlight w:val="yellow"/>
        </w:rPr>
        <w:t>既能匹配数字又能匹配字符[</w:t>
      </w:r>
      <w:r w:rsidRPr="00872BE1">
        <w:rPr>
          <w:highlight w:val="yellow"/>
        </w:rPr>
        <w:t>0-9a-zA-Z]</w:t>
      </w:r>
    </w:p>
    <w:p w14:paraId="6ADC5D69" w14:textId="2A4B65B6" w:rsidR="00395F48" w:rsidRDefault="00872BE1" w:rsidP="00395F48">
      <w:r>
        <w:rPr>
          <w:rFonts w:hint="eastAsia"/>
        </w:rPr>
        <w:t>【0-9abc</w:t>
      </w:r>
      <w:r>
        <w:t>】</w:t>
      </w:r>
      <w:r>
        <w:rPr>
          <w:rFonts w:hint="eastAsia"/>
        </w:rPr>
        <w:t>这也是一个字符</w:t>
      </w:r>
    </w:p>
    <w:p w14:paraId="2989B3F6" w14:textId="3AD5C2A2" w:rsidR="00872BE1" w:rsidRDefault="00872BE1" w:rsidP="00395F48">
      <w:r>
        <w:rPr>
          <w:rFonts w:hint="eastAsia"/>
        </w:rPr>
        <w:t>匹配18位身份证号</w:t>
      </w:r>
    </w:p>
    <w:p w14:paraId="3598A58E" w14:textId="1F053A36" w:rsidR="00872BE1" w:rsidRDefault="00872BE1" w:rsidP="00395F48">
      <w:r>
        <w:rPr>
          <w:rFonts w:hint="eastAsia"/>
        </w:rPr>
        <w:t>【1-9】</w:t>
      </w:r>
      <w:proofErr w:type="gramStart"/>
      <w:r>
        <w:rPr>
          <w:rFonts w:hint="eastAsia"/>
        </w:rPr>
        <w:t>【0-9】【0-9】【0-9】【0-9】【0-9】【0-9</w:t>
      </w:r>
      <w:proofErr w:type="gramEnd"/>
      <w:r>
        <w:rPr>
          <w:rFonts w:hint="eastAsia"/>
        </w:rPr>
        <w:t>】</w:t>
      </w:r>
      <w:proofErr w:type="gramStart"/>
      <w:r>
        <w:rPr>
          <w:rFonts w:hint="eastAsia"/>
        </w:rPr>
        <w:t>【0-9】【0-9】【0-9</w:t>
      </w:r>
      <w:proofErr w:type="gramEnd"/>
      <w:r>
        <w:rPr>
          <w:rFonts w:hint="eastAsia"/>
        </w:rPr>
        <w:t>】</w:t>
      </w:r>
      <w:proofErr w:type="gramStart"/>
      <w:r>
        <w:rPr>
          <w:rFonts w:hint="eastAsia"/>
        </w:rPr>
        <w:t>【0-9】【0-9】【0-9</w:t>
      </w:r>
      <w:proofErr w:type="gramEnd"/>
      <w:r>
        <w:rPr>
          <w:rFonts w:hint="eastAsia"/>
        </w:rPr>
        <w:t>】</w:t>
      </w:r>
      <w:proofErr w:type="gramStart"/>
      <w:r>
        <w:rPr>
          <w:rFonts w:hint="eastAsia"/>
        </w:rPr>
        <w:t>【0-9】【0-9】【0-9</w:t>
      </w:r>
      <w:proofErr w:type="gramEnd"/>
      <w:r>
        <w:rPr>
          <w:rFonts w:hint="eastAsia"/>
        </w:rPr>
        <w:t>】【0-9】【0-9X</w:t>
      </w:r>
      <w:r>
        <w:t>x</w:t>
      </w:r>
      <w:r>
        <w:rPr>
          <w:rFonts w:hint="eastAsia"/>
        </w:rPr>
        <w:t>】</w:t>
      </w:r>
    </w:p>
    <w:p w14:paraId="0C7290CD" w14:textId="149E150D" w:rsidR="00872BE1" w:rsidRDefault="00D16F2E" w:rsidP="00D16F2E">
      <w:pPr>
        <w:pStyle w:val="3"/>
      </w:pPr>
      <w:r>
        <w:rPr>
          <w:rFonts w:hint="eastAsia"/>
        </w:rPr>
        <w:t>元字符</w:t>
      </w:r>
    </w:p>
    <w:p w14:paraId="0F9A4D0C" w14:textId="59503173" w:rsidR="00D16F2E" w:rsidRDefault="00D16F2E" w:rsidP="00D16F2E">
      <w:r>
        <w:rPr>
          <w:rFonts w:hint="eastAsia"/>
        </w:rPr>
        <w:t>元字符</w:t>
      </w:r>
      <w:r w:rsidRPr="00610C34">
        <w:rPr>
          <w:highlight w:val="yellow"/>
          <w:rPrChange w:id="59" w:author="lucky" w:date="2019-01-18T14:44:00Z">
            <w:rPr/>
          </w:rPrChange>
        </w:rPr>
        <w:t>:用一个字符串来匹配内容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826"/>
        <w:gridCol w:w="2773"/>
        <w:gridCol w:w="2697"/>
      </w:tblGrid>
      <w:tr w:rsidR="007B076E" w14:paraId="73AD2527" w14:textId="4674B142" w:rsidTr="007B076E">
        <w:tc>
          <w:tcPr>
            <w:tcW w:w="2826" w:type="dxa"/>
          </w:tcPr>
          <w:p w14:paraId="3E2036EA" w14:textId="3AF52EF7" w:rsidR="007B076E" w:rsidRDefault="007B076E" w:rsidP="00D16F2E">
            <w:r>
              <w:rPr>
                <w:rFonts w:hint="eastAsia"/>
              </w:rPr>
              <w:t>.</w:t>
            </w:r>
          </w:p>
        </w:tc>
        <w:tc>
          <w:tcPr>
            <w:tcW w:w="2773" w:type="dxa"/>
          </w:tcPr>
          <w:p w14:paraId="74E79788" w14:textId="26B54419" w:rsidR="007B076E" w:rsidRDefault="007B076E" w:rsidP="00D16F2E">
            <w:r>
              <w:rPr>
                <w:rFonts w:hint="eastAsia"/>
              </w:rPr>
              <w:t>匹配</w:t>
            </w:r>
            <w:r w:rsidRPr="005E4844">
              <w:rPr>
                <w:rFonts w:hint="eastAsia"/>
                <w:highlight w:val="yellow"/>
                <w:rPrChange w:id="60" w:author="lucky" w:date="2019-01-18T15:18:00Z">
                  <w:rPr>
                    <w:rFonts w:hint="eastAsia"/>
                  </w:rPr>
                </w:rPrChange>
              </w:rPr>
              <w:t>除换行符</w:t>
            </w:r>
            <w:r>
              <w:rPr>
                <w:rFonts w:hint="eastAsia"/>
              </w:rPr>
              <w:t>以外的任意字符</w:t>
            </w:r>
          </w:p>
        </w:tc>
        <w:tc>
          <w:tcPr>
            <w:tcW w:w="2697" w:type="dxa"/>
          </w:tcPr>
          <w:p w14:paraId="0E882EA6" w14:textId="77777777" w:rsidR="007B076E" w:rsidRDefault="00152081" w:rsidP="00D16F2E">
            <w:pPr>
              <w:rPr>
                <w:ins w:id="61" w:author="lucky" w:date="2019-01-18T15:36:00Z"/>
              </w:rPr>
            </w:pPr>
            <w:ins w:id="62" w:author="lucky" w:date="2019-01-18T15:36:00Z">
              <w:r>
                <w:rPr>
                  <w:rFonts w:hint="eastAsia"/>
                </w:rPr>
                <w:t>如果匹配2.3呢</w:t>
              </w:r>
            </w:ins>
          </w:p>
          <w:p w14:paraId="0FBDCB4D" w14:textId="77777777" w:rsidR="00152081" w:rsidRDefault="00152081" w:rsidP="00D16F2E">
            <w:pPr>
              <w:rPr>
                <w:ins w:id="63" w:author="lucky" w:date="2019-01-18T15:37:00Z"/>
              </w:rPr>
            </w:pPr>
            <w:ins w:id="64" w:author="lucky" w:date="2019-01-18T15:37:00Z">
              <w:r>
                <w:rPr>
                  <w:rFonts w:hint="eastAsia"/>
                </w:rPr>
                <w:t>将.转义\</w:t>
              </w:r>
              <w:r>
                <w:t>.</w:t>
              </w:r>
            </w:ins>
          </w:p>
          <w:p w14:paraId="05C1110A" w14:textId="64CECA8A" w:rsidR="00152081" w:rsidRDefault="00152081" w:rsidP="00D16F2E">
            <w:ins w:id="65" w:author="lucky" w:date="2019-01-18T15:37:00Z">
              <w:r>
                <w:rPr>
                  <w:rFonts w:hint="eastAsia"/>
                </w:rPr>
                <w:t>\</w:t>
              </w:r>
              <w:r>
                <w:t>d\.\d</w:t>
              </w:r>
            </w:ins>
          </w:p>
        </w:tc>
      </w:tr>
      <w:tr w:rsidR="007B076E" w14:paraId="08BEEED6" w14:textId="5AB75ADD" w:rsidTr="007B076E">
        <w:tc>
          <w:tcPr>
            <w:tcW w:w="2826" w:type="dxa"/>
          </w:tcPr>
          <w:p w14:paraId="547746F9" w14:textId="54973DBA" w:rsidR="007B076E" w:rsidRDefault="007B076E" w:rsidP="00D16F2E">
            <w:r>
              <w:rPr>
                <w:rFonts w:hint="eastAsia"/>
              </w:rPr>
              <w:t>\</w:t>
            </w:r>
            <w:r>
              <w:t>w=[0-9a-zA-Z_]</w:t>
            </w:r>
          </w:p>
        </w:tc>
        <w:tc>
          <w:tcPr>
            <w:tcW w:w="2773" w:type="dxa"/>
          </w:tcPr>
          <w:p w14:paraId="7EEA9765" w14:textId="1D11DC11" w:rsidR="007B076E" w:rsidRDefault="007B076E" w:rsidP="00D16F2E">
            <w:r>
              <w:rPr>
                <w:rFonts w:hint="eastAsia"/>
              </w:rPr>
              <w:t>匹配字母或数字或下划线</w:t>
            </w:r>
          </w:p>
        </w:tc>
        <w:tc>
          <w:tcPr>
            <w:tcW w:w="2697" w:type="dxa"/>
          </w:tcPr>
          <w:p w14:paraId="4725ACE5" w14:textId="1E2147A8" w:rsidR="007B076E" w:rsidRPr="00AF1ADD" w:rsidRDefault="00610C34" w:rsidP="00AF1ADD">
            <w:ins w:id="66" w:author="lucky" w:date="2019-01-18T14:44:00Z">
              <w:r>
                <w:t>W</w:t>
              </w:r>
              <w:r>
                <w:rPr>
                  <w:rFonts w:hint="eastAsia"/>
                </w:rPr>
                <w:t>ord</w:t>
              </w:r>
            </w:ins>
          </w:p>
        </w:tc>
      </w:tr>
      <w:tr w:rsidR="007B076E" w14:paraId="7DA3F418" w14:textId="0B66BA84" w:rsidTr="007B076E">
        <w:tc>
          <w:tcPr>
            <w:tcW w:w="2826" w:type="dxa"/>
          </w:tcPr>
          <w:p w14:paraId="1FDD4603" w14:textId="371145D4" w:rsidR="007B076E" w:rsidRDefault="007B076E" w:rsidP="00D16F2E">
            <w:commentRangeStart w:id="67"/>
            <w:r>
              <w:rPr>
                <w:rFonts w:hint="eastAsia"/>
              </w:rPr>
              <w:t>\</w:t>
            </w:r>
            <w:r>
              <w:t>s</w:t>
            </w:r>
            <w:commentRangeEnd w:id="67"/>
            <w:r>
              <w:rPr>
                <w:rStyle w:val="a6"/>
              </w:rPr>
              <w:commentReference w:id="67"/>
            </w:r>
            <w:ins w:id="68" w:author="lucky" w:date="2019-01-18T14:40:00Z">
              <w:r>
                <w:rPr>
                  <w:rFonts w:hint="eastAsia"/>
                </w:rPr>
                <w:t>==【</w:t>
              </w:r>
            </w:ins>
            <w:ins w:id="69" w:author="lucky" w:date="2019-01-18T14:41:00Z">
              <w:r>
                <w:rPr>
                  <w:rFonts w:hint="eastAsia"/>
                </w:rPr>
                <w:t>\</w:t>
              </w:r>
              <w:r>
                <w:t>n \t</w:t>
              </w:r>
            </w:ins>
            <w:ins w:id="70" w:author="lucky" w:date="2019-01-18T14:40:00Z">
              <w:r>
                <w:rPr>
                  <w:rFonts w:hint="eastAsia"/>
                </w:rPr>
                <w:t>】</w:t>
              </w:r>
            </w:ins>
            <w:ins w:id="71" w:author="lucky" w:date="2019-01-18T15:09:00Z">
              <w:r w:rsidR="00A005F2">
                <w:rPr>
                  <w:rFonts w:hint="eastAsia"/>
                </w:rPr>
                <w:t xml:space="preserve"> 回车空格制表符</w:t>
              </w:r>
            </w:ins>
          </w:p>
        </w:tc>
        <w:tc>
          <w:tcPr>
            <w:tcW w:w="2773" w:type="dxa"/>
          </w:tcPr>
          <w:p w14:paraId="06D39265" w14:textId="1E864EFE" w:rsidR="007B076E" w:rsidRDefault="007B076E" w:rsidP="00D16F2E">
            <w:r>
              <w:rPr>
                <w:rFonts w:hint="eastAsia"/>
              </w:rPr>
              <w:t>匹配任意的空白符</w:t>
            </w:r>
          </w:p>
        </w:tc>
        <w:tc>
          <w:tcPr>
            <w:tcW w:w="2697" w:type="dxa"/>
          </w:tcPr>
          <w:p w14:paraId="7F0E0DF3" w14:textId="1A4E94AA" w:rsidR="007B076E" w:rsidRDefault="00610C34" w:rsidP="00D16F2E">
            <w:ins w:id="72" w:author="lucky" w:date="2019-01-18T14:44:00Z">
              <w:r>
                <w:rPr>
                  <w:rFonts w:hint="eastAsia"/>
                </w:rPr>
                <w:t>s</w:t>
              </w:r>
              <w:r>
                <w:t>pace</w:t>
              </w:r>
            </w:ins>
          </w:p>
        </w:tc>
      </w:tr>
      <w:tr w:rsidR="007B076E" w14:paraId="063E8A61" w14:textId="593A25BA" w:rsidTr="007B076E">
        <w:tc>
          <w:tcPr>
            <w:tcW w:w="2826" w:type="dxa"/>
          </w:tcPr>
          <w:p w14:paraId="15D840E5" w14:textId="71D65B36" w:rsidR="007B076E" w:rsidRDefault="007B076E" w:rsidP="00D16F2E">
            <w:r>
              <w:rPr>
                <w:rFonts w:hint="eastAsia"/>
              </w:rPr>
              <w:t>\</w:t>
            </w:r>
            <w:r>
              <w:t>d</w:t>
            </w:r>
            <w:proofErr w:type="gramStart"/>
            <w:r>
              <w:rPr>
                <w:rFonts w:hint="eastAsia"/>
              </w:rPr>
              <w:t>=[</w:t>
            </w:r>
            <w:proofErr w:type="gramEnd"/>
            <w:r>
              <w:t>0-9]</w:t>
            </w:r>
          </w:p>
        </w:tc>
        <w:tc>
          <w:tcPr>
            <w:tcW w:w="2773" w:type="dxa"/>
          </w:tcPr>
          <w:p w14:paraId="243E548E" w14:textId="61C2BFCF" w:rsidR="007B076E" w:rsidRDefault="007B076E" w:rsidP="00D16F2E">
            <w:r>
              <w:rPr>
                <w:rFonts w:hint="eastAsia"/>
              </w:rPr>
              <w:t>匹配数字</w:t>
            </w:r>
          </w:p>
        </w:tc>
        <w:tc>
          <w:tcPr>
            <w:tcW w:w="2697" w:type="dxa"/>
          </w:tcPr>
          <w:p w14:paraId="26C6338D" w14:textId="6E29C212" w:rsidR="007B076E" w:rsidRDefault="00610C34" w:rsidP="00D16F2E">
            <w:ins w:id="73" w:author="lucky" w:date="2019-01-18T14:44:00Z">
              <w:r>
                <w:rPr>
                  <w:rFonts w:hint="eastAsia"/>
                </w:rPr>
                <w:t>d</w:t>
              </w:r>
              <w:r>
                <w:t>igit</w:t>
              </w:r>
            </w:ins>
          </w:p>
        </w:tc>
      </w:tr>
      <w:tr w:rsidR="007B076E" w14:paraId="34DD8588" w14:textId="1CB4800B" w:rsidTr="007B076E">
        <w:tc>
          <w:tcPr>
            <w:tcW w:w="2826" w:type="dxa"/>
          </w:tcPr>
          <w:p w14:paraId="284F66F5" w14:textId="529A220E" w:rsidR="007B076E" w:rsidRDefault="007B076E" w:rsidP="00D16F2E">
            <w:r>
              <w:rPr>
                <w:rFonts w:hint="eastAsia"/>
              </w:rPr>
              <w:t>\</w:t>
            </w:r>
            <w:r>
              <w:t>n</w:t>
            </w:r>
          </w:p>
        </w:tc>
        <w:tc>
          <w:tcPr>
            <w:tcW w:w="2773" w:type="dxa"/>
          </w:tcPr>
          <w:p w14:paraId="092D95EE" w14:textId="2628E73D" w:rsidR="007B076E" w:rsidRDefault="007B076E" w:rsidP="00D16F2E">
            <w:r>
              <w:rPr>
                <w:rFonts w:hint="eastAsia"/>
              </w:rPr>
              <w:t>匹配一个换行符</w:t>
            </w:r>
          </w:p>
        </w:tc>
        <w:tc>
          <w:tcPr>
            <w:tcW w:w="2697" w:type="dxa"/>
          </w:tcPr>
          <w:p w14:paraId="53A0D4FA" w14:textId="77777777" w:rsidR="007B076E" w:rsidRDefault="007B076E" w:rsidP="00D16F2E"/>
        </w:tc>
      </w:tr>
      <w:tr w:rsidR="007B076E" w14:paraId="6BB7C821" w14:textId="5C175063" w:rsidTr="007B076E">
        <w:tc>
          <w:tcPr>
            <w:tcW w:w="2826" w:type="dxa"/>
          </w:tcPr>
          <w:p w14:paraId="3158837B" w14:textId="2BBFFC33" w:rsidR="007B076E" w:rsidRDefault="007B076E" w:rsidP="00D16F2E">
            <w:r>
              <w:rPr>
                <w:rFonts w:hint="eastAsia"/>
              </w:rPr>
              <w:t>\</w:t>
            </w:r>
            <w:r>
              <w:t>t</w:t>
            </w:r>
          </w:p>
        </w:tc>
        <w:tc>
          <w:tcPr>
            <w:tcW w:w="2773" w:type="dxa"/>
          </w:tcPr>
          <w:p w14:paraId="2BB8CDB1" w14:textId="34C269D5" w:rsidR="007B076E" w:rsidRDefault="007B076E" w:rsidP="00D16F2E">
            <w:r>
              <w:rPr>
                <w:rFonts w:hint="eastAsia"/>
              </w:rPr>
              <w:t>匹配一个制表符</w:t>
            </w:r>
          </w:p>
        </w:tc>
        <w:tc>
          <w:tcPr>
            <w:tcW w:w="2697" w:type="dxa"/>
          </w:tcPr>
          <w:p w14:paraId="0573D071" w14:textId="77777777" w:rsidR="007B076E" w:rsidRDefault="007B076E" w:rsidP="00D16F2E"/>
        </w:tc>
      </w:tr>
      <w:tr w:rsidR="007B076E" w14:paraId="4E6C5B25" w14:textId="471036CC" w:rsidTr="007B076E">
        <w:tc>
          <w:tcPr>
            <w:tcW w:w="2826" w:type="dxa"/>
          </w:tcPr>
          <w:p w14:paraId="0485891C" w14:textId="16968EFF" w:rsidR="007B076E" w:rsidRDefault="007B076E" w:rsidP="00D16F2E">
            <w:r>
              <w:rPr>
                <w:rFonts w:hint="eastAsia"/>
              </w:rPr>
              <w:t>\</w:t>
            </w:r>
            <w:r>
              <w:t>b</w:t>
            </w:r>
          </w:p>
        </w:tc>
        <w:tc>
          <w:tcPr>
            <w:tcW w:w="2773" w:type="dxa"/>
          </w:tcPr>
          <w:p w14:paraId="11E9B909" w14:textId="7E608CB0" w:rsidR="007B076E" w:rsidRDefault="007B076E" w:rsidP="00D16F2E">
            <w:r>
              <w:rPr>
                <w:rFonts w:hint="eastAsia"/>
              </w:rPr>
              <w:t>匹配一个单词的</w:t>
            </w:r>
            <w:del w:id="74" w:author="lucky" w:date="2019-01-18T14:47:00Z">
              <w:r w:rsidDel="00610C34">
                <w:rPr>
                  <w:rFonts w:hint="eastAsia"/>
                </w:rPr>
                <w:delText>结尾</w:delText>
              </w:r>
            </w:del>
            <w:ins w:id="75" w:author="lucky" w:date="2019-01-18T14:47:00Z">
              <w:r w:rsidR="00610C34">
                <w:rPr>
                  <w:rFonts w:hint="eastAsia"/>
                </w:rPr>
                <w:t>边界</w:t>
              </w:r>
            </w:ins>
            <w:ins w:id="76" w:author="lucky" w:date="2019-01-18T14:48:00Z">
              <w:r w:rsidR="00610C34">
                <w:rPr>
                  <w:rFonts w:hint="eastAsia"/>
                </w:rPr>
                <w:t>（边界部分前后）</w:t>
              </w:r>
            </w:ins>
          </w:p>
        </w:tc>
        <w:tc>
          <w:tcPr>
            <w:tcW w:w="2697" w:type="dxa"/>
          </w:tcPr>
          <w:p w14:paraId="7650EB81" w14:textId="61E6E6FE" w:rsidR="007B076E" w:rsidRPr="00AF2609" w:rsidRDefault="00610C34" w:rsidP="00D16F2E">
            <w:pPr>
              <w:rPr>
                <w:ins w:id="77" w:author="lucky" w:date="2019-01-18T14:50:00Z"/>
                <w:highlight w:val="cyan"/>
              </w:rPr>
            </w:pPr>
            <w:ins w:id="78" w:author="lucky" w:date="2019-01-18T14:49:00Z">
              <w:r w:rsidRPr="00AF2609">
                <w:rPr>
                  <w:rFonts w:hint="eastAsia"/>
                  <w:highlight w:val="cyan"/>
                </w:rPr>
                <w:t>字符</w:t>
              </w:r>
            </w:ins>
            <w:ins w:id="79" w:author="lucky" w:date="2019-01-18T14:50:00Z">
              <w:r w:rsidRPr="00AF2609">
                <w:rPr>
                  <w:rFonts w:hint="eastAsia"/>
                  <w:highlight w:val="cyan"/>
                </w:rPr>
                <w:t>\</w:t>
              </w:r>
              <w:r w:rsidRPr="00AF2609">
                <w:rPr>
                  <w:highlight w:val="cyan"/>
                </w:rPr>
                <w:t>b</w:t>
              </w:r>
              <w:r w:rsidRPr="00AF2609">
                <w:rPr>
                  <w:rFonts w:hint="eastAsia"/>
                  <w:highlight w:val="cyan"/>
                </w:rPr>
                <w:t>表示字符后面的</w:t>
              </w:r>
            </w:ins>
            <w:r w:rsidR="00AF2609" w:rsidRPr="00AF2609">
              <w:rPr>
                <w:rFonts w:hint="eastAsia"/>
                <w:highlight w:val="cyan"/>
              </w:rPr>
              <w:t>是</w:t>
            </w:r>
            <w:ins w:id="80" w:author="lucky" w:date="2019-01-18T14:50:00Z">
              <w:r w:rsidRPr="00AF2609">
                <w:rPr>
                  <w:rFonts w:hint="eastAsia"/>
                  <w:highlight w:val="cyan"/>
                </w:rPr>
                <w:t>边界</w:t>
              </w:r>
            </w:ins>
          </w:p>
          <w:p w14:paraId="54130F58" w14:textId="040C09D2" w:rsidR="00610C34" w:rsidRDefault="00610C34" w:rsidP="00D16F2E">
            <w:ins w:id="81" w:author="lucky" w:date="2019-01-18T14:50:00Z">
              <w:r w:rsidRPr="00AF2609">
                <w:rPr>
                  <w:rFonts w:hint="eastAsia"/>
                  <w:highlight w:val="cyan"/>
                </w:rPr>
                <w:t>\</w:t>
              </w:r>
              <w:r w:rsidRPr="00AF2609">
                <w:rPr>
                  <w:highlight w:val="cyan"/>
                </w:rPr>
                <w:t>b</w:t>
              </w:r>
              <w:r w:rsidRPr="00AF2609">
                <w:rPr>
                  <w:rFonts w:hint="eastAsia"/>
                  <w:highlight w:val="cyan"/>
                </w:rPr>
                <w:t>字符 表示字符前面的</w:t>
              </w:r>
            </w:ins>
            <w:r w:rsidR="00AF2609" w:rsidRPr="00AF2609">
              <w:rPr>
                <w:rFonts w:hint="eastAsia"/>
                <w:highlight w:val="cyan"/>
              </w:rPr>
              <w:t>是</w:t>
            </w:r>
            <w:ins w:id="82" w:author="lucky" w:date="2019-01-18T14:50:00Z">
              <w:r w:rsidRPr="00AF2609">
                <w:rPr>
                  <w:rFonts w:hint="eastAsia"/>
                  <w:highlight w:val="cyan"/>
                </w:rPr>
                <w:t>边界</w:t>
              </w:r>
            </w:ins>
          </w:p>
        </w:tc>
      </w:tr>
      <w:tr w:rsidR="007B076E" w14:paraId="7422F111" w14:textId="7A4077A2" w:rsidTr="007B076E">
        <w:tc>
          <w:tcPr>
            <w:tcW w:w="2826" w:type="dxa"/>
          </w:tcPr>
          <w:p w14:paraId="2DF18238" w14:textId="28F88B34" w:rsidR="007B076E" w:rsidRPr="003A068D" w:rsidRDefault="007B076E" w:rsidP="00D16F2E">
            <w:pPr>
              <w:rPr>
                <w:highlight w:val="cyan"/>
              </w:rPr>
            </w:pPr>
            <w:r w:rsidRPr="003A068D">
              <w:rPr>
                <w:rFonts w:hint="eastAsia"/>
                <w:highlight w:val="cyan"/>
              </w:rPr>
              <w:t>^</w:t>
            </w:r>
          </w:p>
        </w:tc>
        <w:tc>
          <w:tcPr>
            <w:tcW w:w="2773" w:type="dxa"/>
          </w:tcPr>
          <w:p w14:paraId="251D67C7" w14:textId="62830F02" w:rsidR="007B076E" w:rsidRPr="003A068D" w:rsidRDefault="007B076E" w:rsidP="00D16F2E">
            <w:pPr>
              <w:rPr>
                <w:highlight w:val="cyan"/>
              </w:rPr>
            </w:pPr>
            <w:r w:rsidRPr="003A068D">
              <w:rPr>
                <w:rFonts w:hint="eastAsia"/>
                <w:highlight w:val="cyan"/>
              </w:rPr>
              <w:t>匹配字符串的开始</w:t>
            </w:r>
          </w:p>
        </w:tc>
        <w:tc>
          <w:tcPr>
            <w:tcW w:w="2697" w:type="dxa"/>
          </w:tcPr>
          <w:p w14:paraId="163A8BCC" w14:textId="2D173F12" w:rsidR="007B076E" w:rsidRPr="003A068D" w:rsidRDefault="001D4F7C" w:rsidP="00D16F2E">
            <w:pPr>
              <w:rPr>
                <w:highlight w:val="cyan"/>
              </w:rPr>
            </w:pPr>
            <w:ins w:id="83" w:author="lucky" w:date="2019-01-18T15:22:00Z">
              <w:r w:rsidRPr="003A068D">
                <w:rPr>
                  <w:rFonts w:hint="eastAsia"/>
                  <w:highlight w:val="cyan"/>
                </w:rPr>
                <w:t>只从开头匹配</w:t>
              </w:r>
            </w:ins>
          </w:p>
        </w:tc>
      </w:tr>
      <w:tr w:rsidR="007B076E" w14:paraId="228BD814" w14:textId="5F11D405" w:rsidTr="007B076E">
        <w:tc>
          <w:tcPr>
            <w:tcW w:w="2826" w:type="dxa"/>
          </w:tcPr>
          <w:p w14:paraId="7B8706B8" w14:textId="62011711" w:rsidR="007B076E" w:rsidRPr="003A068D" w:rsidRDefault="007B076E" w:rsidP="00D16F2E">
            <w:pPr>
              <w:rPr>
                <w:highlight w:val="cyan"/>
              </w:rPr>
            </w:pPr>
            <w:r w:rsidRPr="003A068D">
              <w:rPr>
                <w:rFonts w:hint="eastAsia"/>
                <w:highlight w:val="cyan"/>
              </w:rPr>
              <w:t>$</w:t>
            </w:r>
          </w:p>
        </w:tc>
        <w:tc>
          <w:tcPr>
            <w:tcW w:w="2773" w:type="dxa"/>
          </w:tcPr>
          <w:p w14:paraId="0619B044" w14:textId="3B3608D6" w:rsidR="007B076E" w:rsidRPr="003A068D" w:rsidRDefault="007B076E" w:rsidP="00D16F2E">
            <w:pPr>
              <w:rPr>
                <w:highlight w:val="cyan"/>
              </w:rPr>
            </w:pPr>
            <w:r w:rsidRPr="003A068D">
              <w:rPr>
                <w:rFonts w:hint="eastAsia"/>
                <w:highlight w:val="cyan"/>
              </w:rPr>
              <w:t>匹配字符串的结尾</w:t>
            </w:r>
          </w:p>
        </w:tc>
        <w:tc>
          <w:tcPr>
            <w:tcW w:w="2697" w:type="dxa"/>
          </w:tcPr>
          <w:p w14:paraId="49FFA586" w14:textId="271CE0A2" w:rsidR="007B076E" w:rsidRPr="003A068D" w:rsidRDefault="001D4F7C" w:rsidP="00D16F2E">
            <w:pPr>
              <w:rPr>
                <w:highlight w:val="cyan"/>
              </w:rPr>
            </w:pPr>
            <w:ins w:id="84" w:author="lucky" w:date="2019-01-18T15:23:00Z">
              <w:r w:rsidRPr="003A068D">
                <w:rPr>
                  <w:rFonts w:hint="eastAsia"/>
                  <w:highlight w:val="cyan"/>
                </w:rPr>
                <w:t>只匹配结尾的</w:t>
              </w:r>
            </w:ins>
          </w:p>
        </w:tc>
      </w:tr>
      <w:tr w:rsidR="007B076E" w14:paraId="76169B0A" w14:textId="6F7DDA1F" w:rsidTr="007B076E">
        <w:tc>
          <w:tcPr>
            <w:tcW w:w="2826" w:type="dxa"/>
          </w:tcPr>
          <w:p w14:paraId="69ED33A8" w14:textId="2323C22E" w:rsidR="007B076E" w:rsidRDefault="007B076E" w:rsidP="00D16F2E">
            <w:r>
              <w:rPr>
                <w:rFonts w:hint="eastAsia"/>
              </w:rPr>
              <w:t>\</w:t>
            </w:r>
            <w:r>
              <w:t>D</w:t>
            </w:r>
          </w:p>
        </w:tc>
        <w:tc>
          <w:tcPr>
            <w:tcW w:w="2773" w:type="dxa"/>
          </w:tcPr>
          <w:p w14:paraId="4BE39D4E" w14:textId="5E740C5E" w:rsidR="007B076E" w:rsidRDefault="007B076E" w:rsidP="00D16F2E">
            <w:r>
              <w:rPr>
                <w:rFonts w:hint="eastAsia"/>
              </w:rPr>
              <w:t>匹配非数字</w:t>
            </w:r>
          </w:p>
        </w:tc>
        <w:tc>
          <w:tcPr>
            <w:tcW w:w="2697" w:type="dxa"/>
          </w:tcPr>
          <w:p w14:paraId="4A25CC4D" w14:textId="77777777" w:rsidR="007B076E" w:rsidRDefault="007B076E" w:rsidP="00D16F2E"/>
        </w:tc>
      </w:tr>
      <w:tr w:rsidR="007B076E" w14:paraId="0C0008A5" w14:textId="271B7553" w:rsidTr="007B076E">
        <w:tc>
          <w:tcPr>
            <w:tcW w:w="2826" w:type="dxa"/>
          </w:tcPr>
          <w:p w14:paraId="5C46C970" w14:textId="15548A02" w:rsidR="007B076E" w:rsidRDefault="007B076E" w:rsidP="00D16F2E">
            <w:r>
              <w:rPr>
                <w:rFonts w:hint="eastAsia"/>
              </w:rPr>
              <w:t>\</w:t>
            </w:r>
            <w:r>
              <w:t>S</w:t>
            </w:r>
          </w:p>
        </w:tc>
        <w:tc>
          <w:tcPr>
            <w:tcW w:w="2773" w:type="dxa"/>
          </w:tcPr>
          <w:p w14:paraId="22AAC2CD" w14:textId="4181D131" w:rsidR="007B076E" w:rsidRDefault="007B076E" w:rsidP="00D16F2E">
            <w:r>
              <w:rPr>
                <w:rFonts w:hint="eastAsia"/>
              </w:rPr>
              <w:t>匹配非空白符</w:t>
            </w:r>
          </w:p>
        </w:tc>
        <w:tc>
          <w:tcPr>
            <w:tcW w:w="2697" w:type="dxa"/>
          </w:tcPr>
          <w:p w14:paraId="6370B257" w14:textId="77777777" w:rsidR="007B076E" w:rsidRDefault="007B076E" w:rsidP="00D16F2E"/>
        </w:tc>
      </w:tr>
      <w:tr w:rsidR="007B076E" w14:paraId="60209F3A" w14:textId="75768E7E" w:rsidTr="007B076E">
        <w:tc>
          <w:tcPr>
            <w:tcW w:w="2826" w:type="dxa"/>
          </w:tcPr>
          <w:p w14:paraId="78585111" w14:textId="17E7C722" w:rsidR="007B076E" w:rsidRDefault="007B076E" w:rsidP="00D16F2E">
            <w:r>
              <w:rPr>
                <w:rFonts w:hint="eastAsia"/>
              </w:rPr>
              <w:t>a</w:t>
            </w:r>
            <w:r>
              <w:t>|b</w:t>
            </w:r>
          </w:p>
        </w:tc>
        <w:tc>
          <w:tcPr>
            <w:tcW w:w="2773" w:type="dxa"/>
          </w:tcPr>
          <w:p w14:paraId="6F2B030B" w14:textId="0FB10AE2" w:rsidR="007B076E" w:rsidRDefault="007B076E" w:rsidP="00D16F2E">
            <w:r>
              <w:rPr>
                <w:rFonts w:hint="eastAsia"/>
              </w:rPr>
              <w:t>匹配字符a或字符b</w:t>
            </w:r>
          </w:p>
        </w:tc>
        <w:tc>
          <w:tcPr>
            <w:tcW w:w="2697" w:type="dxa"/>
          </w:tcPr>
          <w:p w14:paraId="60455E46" w14:textId="74DA0A08" w:rsidR="007B076E" w:rsidRDefault="00A005F2" w:rsidP="00D16F2E">
            <w:ins w:id="85" w:author="lucky" w:date="2019-01-18T15:13:00Z">
              <w:r w:rsidRPr="00AF2609">
                <w:rPr>
                  <w:rFonts w:hint="eastAsia"/>
                  <w:highlight w:val="green"/>
                </w:rPr>
                <w:t>注意如果a</w:t>
              </w:r>
            </w:ins>
            <w:ins w:id="86" w:author="lucky" w:date="2019-01-18T15:14:00Z">
              <w:r w:rsidRPr="00AF2609">
                <w:rPr>
                  <w:rFonts w:hint="eastAsia"/>
                  <w:highlight w:val="green"/>
                </w:rPr>
                <w:t>和b有重合的地方，把长的一个写下前面（原理是一旦前面的满足就不会匹配后面的）</w:t>
              </w:r>
            </w:ins>
            <w:ins w:id="87" w:author="lucky" w:date="2019-01-18T15:15:00Z">
              <w:r w:rsidRPr="00AF2609">
                <w:rPr>
                  <w:rFonts w:hint="eastAsia"/>
                  <w:highlight w:val="green"/>
                </w:rPr>
                <w:t>比如abc</w:t>
              </w:r>
              <w:r w:rsidRPr="00AF2609">
                <w:rPr>
                  <w:highlight w:val="green"/>
                </w:rPr>
                <w:t>|ab</w:t>
              </w:r>
            </w:ins>
          </w:p>
        </w:tc>
      </w:tr>
      <w:tr w:rsidR="007B076E" w14:paraId="66B2DE61" w14:textId="603E8FD9" w:rsidTr="007B076E">
        <w:tc>
          <w:tcPr>
            <w:tcW w:w="2826" w:type="dxa"/>
          </w:tcPr>
          <w:p w14:paraId="5E895301" w14:textId="72B0FD68" w:rsidR="007B076E" w:rsidRDefault="007B076E" w:rsidP="00D16F2E">
            <w:r>
              <w:rPr>
                <w:rFonts w:hint="eastAsia"/>
              </w:rPr>
              <w:t>(</w:t>
            </w:r>
            <w:r>
              <w:t>)</w:t>
            </w:r>
          </w:p>
        </w:tc>
        <w:tc>
          <w:tcPr>
            <w:tcW w:w="2773" w:type="dxa"/>
          </w:tcPr>
          <w:p w14:paraId="55422C85" w14:textId="7FB66B72" w:rsidR="007B076E" w:rsidRDefault="007B076E" w:rsidP="00D16F2E">
            <w:r>
              <w:rPr>
                <w:rFonts w:hint="eastAsia"/>
              </w:rPr>
              <w:t>匹配括号内的表达式，也表示一个组</w:t>
            </w:r>
          </w:p>
        </w:tc>
        <w:tc>
          <w:tcPr>
            <w:tcW w:w="2697" w:type="dxa"/>
          </w:tcPr>
          <w:p w14:paraId="5B2171AA" w14:textId="77777777" w:rsidR="007B076E" w:rsidRDefault="007B076E" w:rsidP="00D16F2E"/>
        </w:tc>
      </w:tr>
      <w:tr w:rsidR="007B076E" w14:paraId="1037F76E" w14:textId="2D126DF0" w:rsidTr="007B076E">
        <w:tc>
          <w:tcPr>
            <w:tcW w:w="2826" w:type="dxa"/>
          </w:tcPr>
          <w:p w14:paraId="770A16F0" w14:textId="4CDDEB09" w:rsidR="007B076E" w:rsidRDefault="007B076E" w:rsidP="00D16F2E">
            <w:r>
              <w:rPr>
                <w:rFonts w:hint="eastAsia"/>
              </w:rPr>
              <w:t>[</w:t>
            </w:r>
            <w:r>
              <w:t>..]</w:t>
            </w:r>
          </w:p>
        </w:tc>
        <w:tc>
          <w:tcPr>
            <w:tcW w:w="2773" w:type="dxa"/>
          </w:tcPr>
          <w:p w14:paraId="591EDE03" w14:textId="3C65C5D7" w:rsidR="007B076E" w:rsidRDefault="007B076E" w:rsidP="00D16F2E">
            <w:r>
              <w:rPr>
                <w:rFonts w:hint="eastAsia"/>
              </w:rPr>
              <w:t>匹配字符组中的字符</w:t>
            </w:r>
          </w:p>
        </w:tc>
        <w:tc>
          <w:tcPr>
            <w:tcW w:w="2697" w:type="dxa"/>
          </w:tcPr>
          <w:p w14:paraId="3710483C" w14:textId="77777777" w:rsidR="007B076E" w:rsidRDefault="007B076E" w:rsidP="00D16F2E"/>
        </w:tc>
      </w:tr>
      <w:tr w:rsidR="007B076E" w14:paraId="051BB66B" w14:textId="06AFFA8B" w:rsidTr="007B076E">
        <w:tc>
          <w:tcPr>
            <w:tcW w:w="2826" w:type="dxa"/>
          </w:tcPr>
          <w:p w14:paraId="4E1BDE5F" w14:textId="064339FA" w:rsidR="007B076E" w:rsidRDefault="007B076E" w:rsidP="00D16F2E">
            <w:r>
              <w:rPr>
                <w:rFonts w:hint="eastAsia"/>
              </w:rPr>
              <w:t>[</w:t>
            </w:r>
            <w:r>
              <w:t>^..]</w:t>
            </w:r>
          </w:p>
        </w:tc>
        <w:tc>
          <w:tcPr>
            <w:tcW w:w="2773" w:type="dxa"/>
          </w:tcPr>
          <w:p w14:paraId="1E2ED12F" w14:textId="617CB6C5" w:rsidR="007B076E" w:rsidRDefault="007B076E" w:rsidP="00D16F2E">
            <w:r>
              <w:rPr>
                <w:rFonts w:hint="eastAsia"/>
              </w:rPr>
              <w:t>匹配除了</w:t>
            </w:r>
            <w:r w:rsidRPr="005E4844">
              <w:rPr>
                <w:rFonts w:hint="eastAsia"/>
                <w:highlight w:val="yellow"/>
                <w:rPrChange w:id="88" w:author="lucky" w:date="2019-01-18T15:17:00Z">
                  <w:rPr>
                    <w:rFonts w:hint="eastAsia"/>
                  </w:rPr>
                </w:rPrChange>
              </w:rPr>
              <w:t>字符组中字符的所有字符</w:t>
            </w:r>
          </w:p>
        </w:tc>
        <w:tc>
          <w:tcPr>
            <w:tcW w:w="2697" w:type="dxa"/>
          </w:tcPr>
          <w:p w14:paraId="282B6AAF" w14:textId="77777777" w:rsidR="007B076E" w:rsidRDefault="007B076E" w:rsidP="00D16F2E"/>
        </w:tc>
      </w:tr>
      <w:tr w:rsidR="007B076E" w14:paraId="6D2E2AC1" w14:textId="24A87A4B" w:rsidTr="007B076E">
        <w:tc>
          <w:tcPr>
            <w:tcW w:w="2826" w:type="dxa"/>
          </w:tcPr>
          <w:p w14:paraId="1331DF25" w14:textId="2AD9C971" w:rsidR="007B076E" w:rsidRDefault="007B076E" w:rsidP="00D16F2E">
            <w:r>
              <w:rPr>
                <w:rFonts w:hint="eastAsia"/>
              </w:rPr>
              <w:t>\</w:t>
            </w:r>
            <w:r>
              <w:t>W</w:t>
            </w:r>
          </w:p>
        </w:tc>
        <w:tc>
          <w:tcPr>
            <w:tcW w:w="2773" w:type="dxa"/>
          </w:tcPr>
          <w:p w14:paraId="7B4A51B9" w14:textId="2549792D" w:rsidR="007B076E" w:rsidRDefault="007B076E" w:rsidP="00D16F2E">
            <w:r>
              <w:rPr>
                <w:rFonts w:hint="eastAsia"/>
              </w:rPr>
              <w:t>匹配非字母或数字或下划线</w:t>
            </w:r>
          </w:p>
        </w:tc>
        <w:tc>
          <w:tcPr>
            <w:tcW w:w="2697" w:type="dxa"/>
          </w:tcPr>
          <w:p w14:paraId="6E6843FE" w14:textId="77777777" w:rsidR="007B076E" w:rsidRDefault="007B076E" w:rsidP="00D16F2E"/>
        </w:tc>
      </w:tr>
      <w:tr w:rsidR="007B076E" w14:paraId="4834792C" w14:textId="310562AE" w:rsidTr="007B076E">
        <w:tc>
          <w:tcPr>
            <w:tcW w:w="2826" w:type="dxa"/>
          </w:tcPr>
          <w:p w14:paraId="1F2B1465" w14:textId="77777777" w:rsidR="007B076E" w:rsidRDefault="007B076E" w:rsidP="00D16F2E"/>
        </w:tc>
        <w:tc>
          <w:tcPr>
            <w:tcW w:w="2773" w:type="dxa"/>
          </w:tcPr>
          <w:p w14:paraId="52BA17EB" w14:textId="77777777" w:rsidR="007B076E" w:rsidRDefault="007B076E" w:rsidP="00D16F2E"/>
        </w:tc>
        <w:tc>
          <w:tcPr>
            <w:tcW w:w="2697" w:type="dxa"/>
          </w:tcPr>
          <w:p w14:paraId="36A78D58" w14:textId="77777777" w:rsidR="007B076E" w:rsidRDefault="007B076E" w:rsidP="00D16F2E"/>
        </w:tc>
      </w:tr>
      <w:tr w:rsidR="007B076E" w14:paraId="26D1BBBC" w14:textId="54E64488" w:rsidTr="007B076E">
        <w:tc>
          <w:tcPr>
            <w:tcW w:w="2826" w:type="dxa"/>
          </w:tcPr>
          <w:p w14:paraId="20196EEB" w14:textId="77777777" w:rsidR="007B076E" w:rsidRDefault="007B076E" w:rsidP="00D16F2E"/>
        </w:tc>
        <w:tc>
          <w:tcPr>
            <w:tcW w:w="2773" w:type="dxa"/>
          </w:tcPr>
          <w:p w14:paraId="0AC0F05C" w14:textId="77777777" w:rsidR="007B076E" w:rsidRDefault="007B076E" w:rsidP="00D16F2E"/>
        </w:tc>
        <w:tc>
          <w:tcPr>
            <w:tcW w:w="2697" w:type="dxa"/>
          </w:tcPr>
          <w:p w14:paraId="20DFEDE6" w14:textId="77777777" w:rsidR="007B076E" w:rsidRDefault="007B076E" w:rsidP="00D16F2E"/>
        </w:tc>
      </w:tr>
    </w:tbl>
    <w:p w14:paraId="677D34CF" w14:textId="78949386" w:rsidR="00D16F2E" w:rsidRDefault="00610C34" w:rsidP="00610C34">
      <w:pPr>
        <w:rPr>
          <w:ins w:id="89" w:author="lucky" w:date="2019-01-18T14:45:00Z"/>
        </w:rPr>
      </w:pPr>
      <w:ins w:id="90" w:author="lucky" w:date="2019-01-18T14:45:00Z">
        <w:r>
          <w:lastRenderedPageBreak/>
          <w:t xml:space="preserve">\n </w:t>
        </w:r>
        <w:r>
          <w:rPr>
            <w:rFonts w:hint="eastAsia"/>
          </w:rPr>
          <w:t>匹配回车</w:t>
        </w:r>
      </w:ins>
    </w:p>
    <w:p w14:paraId="76EC6D45" w14:textId="1634ED34" w:rsidR="00610C34" w:rsidRDefault="00610C34" w:rsidP="00610C34">
      <w:pPr>
        <w:rPr>
          <w:ins w:id="91" w:author="lucky" w:date="2019-01-18T14:46:00Z"/>
        </w:rPr>
      </w:pPr>
      <w:ins w:id="92" w:author="lucky" w:date="2019-01-18T14:45:00Z">
        <w:r>
          <w:t xml:space="preserve">\t </w:t>
        </w:r>
        <w:r>
          <w:rPr>
            <w:rFonts w:hint="eastAsia"/>
          </w:rPr>
          <w:t>匹配制表符</w:t>
        </w:r>
      </w:ins>
    </w:p>
    <w:p w14:paraId="077C9785" w14:textId="79470838" w:rsidR="00610C34" w:rsidRDefault="00610C34" w:rsidP="00610C34">
      <w:pPr>
        <w:rPr>
          <w:ins w:id="93" w:author="lucky" w:date="2019-01-18T14:54:00Z"/>
        </w:rPr>
      </w:pPr>
      <w:ins w:id="94" w:author="lucky" w:date="2019-01-18T14:46:00Z">
        <w:r>
          <w:rPr>
            <w:rFonts w:hint="eastAsia"/>
          </w:rPr>
          <w:t>【\</w:t>
        </w:r>
        <w:r>
          <w:t>d\</w:t>
        </w:r>
        <w:r>
          <w:rPr>
            <w:rFonts w:hint="eastAsia"/>
          </w:rPr>
          <w:t>D】一对大小写匹配所有的</w:t>
        </w:r>
      </w:ins>
      <w:ins w:id="95" w:author="lucky" w:date="2019-01-18T14:47:00Z">
        <w:r>
          <w:rPr>
            <w:rFonts w:hint="eastAsia"/>
          </w:rPr>
          <w:t>字符串</w:t>
        </w:r>
      </w:ins>
    </w:p>
    <w:p w14:paraId="35135384" w14:textId="06D246E9" w:rsidR="002230F2" w:rsidRDefault="002230F2" w:rsidP="00610C34">
      <w:pPr>
        <w:rPr>
          <w:ins w:id="96" w:author="lucky" w:date="2019-01-18T14:54:00Z"/>
        </w:rPr>
      </w:pPr>
      <w:ins w:id="97" w:author="lucky" w:date="2019-01-18T14:54:00Z">
        <w:r>
          <w:rPr>
            <w:rFonts w:hint="eastAsia"/>
          </w:rPr>
          <w:t>^</w:t>
        </w:r>
        <w:r>
          <w:t>hello$</w:t>
        </w:r>
        <w:r>
          <w:rPr>
            <w:rFonts w:hint="eastAsia"/>
          </w:rPr>
          <w:t>和</w:t>
        </w:r>
        <w:proofErr w:type="gramStart"/>
        <w:r>
          <w:rPr>
            <w:rFonts w:hint="eastAsia"/>
          </w:rPr>
          <w:t>hello</w:t>
        </w:r>
        <w:r>
          <w:t xml:space="preserve"> hello </w:t>
        </w:r>
        <w:proofErr w:type="gramEnd"/>
        <w:r>
          <w:t>hello</w:t>
        </w:r>
        <w:r>
          <w:rPr>
            <w:rFonts w:hint="eastAsia"/>
          </w:rPr>
          <w:t>的匹配结果</w:t>
        </w:r>
      </w:ins>
      <w:ins w:id="98" w:author="lucky" w:date="2019-01-18T14:56:00Z">
        <w:r>
          <w:rPr>
            <w:rFonts w:hint="eastAsia"/>
          </w:rPr>
          <w:t>（</w:t>
        </w:r>
      </w:ins>
      <w:ins w:id="99" w:author="lucky" w:date="2019-01-18T14:57:00Z">
        <w:r>
          <w:rPr>
            <w:rFonts w:hint="eastAsia"/>
          </w:rPr>
          <w:t>这样写的话，不仅要求内容一样还要求长度一样</w:t>
        </w:r>
      </w:ins>
      <w:ins w:id="100" w:author="lucky" w:date="2019-01-18T14:56:00Z">
        <w:r>
          <w:rPr>
            <w:rFonts w:hint="eastAsia"/>
          </w:rPr>
          <w:t>）</w:t>
        </w:r>
      </w:ins>
    </w:p>
    <w:p w14:paraId="6734E4E7" w14:textId="773929B2" w:rsidR="00A005F2" w:rsidRDefault="002230F2" w:rsidP="00A005F2">
      <w:pPr>
        <w:rPr>
          <w:ins w:id="101" w:author="lucky" w:date="2019-01-18T15:11:00Z"/>
        </w:rPr>
      </w:pPr>
      <w:ins w:id="102" w:author="lucky" w:date="2019-01-18T14:56:00Z">
        <w:r>
          <w:rPr>
            <w:noProof/>
          </w:rPr>
          <w:drawing>
            <wp:inline distT="0" distB="0" distL="0" distR="0" wp14:anchorId="6764EBAF" wp14:editId="25B29123">
              <wp:extent cx="4028571" cy="3400000"/>
              <wp:effectExtent l="0" t="0" r="0" b="0"/>
              <wp:docPr id="208" name="图片 20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28571" cy="340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A48817" w14:textId="0545887F" w:rsidR="00A005F2" w:rsidRPr="00395F48" w:rsidRDefault="00A005F2" w:rsidP="00A005F2">
      <w:ins w:id="103" w:author="lucky" w:date="2019-01-18T15:11:00Z">
        <w:r>
          <w:rPr>
            <w:rFonts w:hint="eastAsia"/>
          </w:rPr>
          <w:t>规则</w:t>
        </w:r>
      </w:ins>
      <w:ins w:id="104" w:author="lucky" w:date="2019-01-18T15:12:00Z">
        <w:r>
          <w:rPr>
            <w:rFonts w:hint="eastAsia"/>
          </w:rPr>
          <w:t>：从头开始去匹配一个字符串，能匹配到多个符合规则的就是多条结果，带着^号的</w:t>
        </w:r>
      </w:ins>
      <w:ins w:id="105" w:author="lucky" w:date="2019-01-18T15:13:00Z">
        <w:r>
          <w:rPr>
            <w:rFonts w:hint="eastAsia"/>
          </w:rPr>
          <w:t>只匹配到一个结果</w:t>
        </w:r>
      </w:ins>
    </w:p>
    <w:p w14:paraId="6F96D4D8" w14:textId="08706140" w:rsidR="00151A5A" w:rsidRDefault="00E54FA3" w:rsidP="00B868E4">
      <w:pPr>
        <w:pStyle w:val="3"/>
      </w:pPr>
      <w:r>
        <w:rPr>
          <w:rFonts w:hint="eastAsia"/>
        </w:rPr>
        <w:t>量词</w:t>
      </w:r>
    </w:p>
    <w:p w14:paraId="3A052600" w14:textId="08706140" w:rsidR="00151A5A" w:rsidRPr="00CD284D" w:rsidRDefault="00E54FA3" w:rsidP="00B868E4">
      <w:pPr>
        <w:pStyle w:val="3"/>
      </w:pPr>
      <w:r>
        <w:rPr>
          <w:rFonts w:hint="eastAsia"/>
        </w:rPr>
        <w:t>特殊的用法和现象</w:t>
      </w:r>
    </w:p>
    <w:sectPr w:rsidR="00151A5A" w:rsidRPr="00CD28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7" w:author="lucky" w:date="2019-01-23T20:15:00Z" w:initials="l">
    <w:p w14:paraId="5FC20AE0" w14:textId="0F6948F2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这是一个先拆后合的形式</w:t>
      </w:r>
    </w:p>
  </w:comment>
  <w:comment w:id="18" w:author="lucky" w:date="2019-01-23T20:23:00Z" w:initials="l">
    <w:p w14:paraId="6725A74B" w14:textId="63029C5C" w:rsidR="00F31727" w:rsidRDefault="00F31727" w:rsidP="00416E15">
      <w:pPr>
        <w:pStyle w:val="a7"/>
      </w:pPr>
      <w:r>
        <w:rPr>
          <w:rStyle w:val="a6"/>
        </w:rPr>
        <w:annotationRef/>
      </w:r>
      <w:r>
        <w:rPr>
          <w:rFonts w:hint="eastAsia"/>
        </w:rPr>
        <w:t>第一，两者的功能不同。</w:t>
      </w:r>
      <w:r>
        <w:t>global关键字修饰变量后标识该变量是全局变量，对该变量进行修改就是修改全局变量，而nonlocal关键字修饰变量后标识该变量是上一级函数中的局部变量</w:t>
      </w:r>
      <w:r>
        <w:rPr>
          <w:rFonts w:hint="eastAsia"/>
        </w:rPr>
        <w:t>，</w:t>
      </w:r>
      <w:r w:rsidRPr="00416E15">
        <w:rPr>
          <w:rFonts w:hint="eastAsia"/>
          <w:highlight w:val="green"/>
        </w:rPr>
        <w:t>如果上一级中不存在则就继续上一级</w:t>
      </w:r>
      <w:r>
        <w:t>，如果</w:t>
      </w:r>
      <w:r w:rsidRPr="00416E15">
        <w:rPr>
          <w:rFonts w:hint="eastAsia"/>
          <w:highlight w:val="green"/>
        </w:rPr>
        <w:t>最后的</w:t>
      </w:r>
      <w:r w:rsidRPr="00416E15">
        <w:rPr>
          <w:highlight w:val="green"/>
        </w:rPr>
        <w:t>上一级</w:t>
      </w:r>
      <w:r>
        <w:t>函数中不存在该局部变量，nonlocal位置会发生错误（最上层的函数使用nonlocal修饰变量必定会报错）。</w:t>
      </w:r>
    </w:p>
    <w:p w14:paraId="2A8FDD5C" w14:textId="77777777" w:rsidR="00F31727" w:rsidRDefault="00F31727" w:rsidP="00416E15">
      <w:pPr>
        <w:pStyle w:val="a7"/>
      </w:pPr>
    </w:p>
    <w:p w14:paraId="6C2BE896" w14:textId="77777777" w:rsidR="00F31727" w:rsidRDefault="00F31727" w:rsidP="00416E15">
      <w:pPr>
        <w:pStyle w:val="a7"/>
      </w:pPr>
      <w:r>
        <w:rPr>
          <w:rFonts w:hint="eastAsia"/>
        </w:rPr>
        <w:t>第二，两者使用的范围不同。</w:t>
      </w:r>
      <w:r>
        <w:t>global关键字可以用在任何地方，包括最上层函数中和嵌套函数中，即使之前未定义该变量，global修饰后也可以直接使用，而nonlocal关键字只能用于嵌套函数中，并且外层函数中定义了相应的局部变量，否则会发生错误（见第一）。</w:t>
      </w:r>
    </w:p>
    <w:p w14:paraId="6497AA39" w14:textId="76355939" w:rsidR="00F31727" w:rsidRDefault="00F31727" w:rsidP="00416E15">
      <w:pPr>
        <w:pStyle w:val="a7"/>
      </w:pPr>
    </w:p>
  </w:comment>
  <w:comment w:id="19" w:author="lucky" w:date="2018-12-30T22:48:00Z" w:initials="l">
    <w:p w14:paraId="7B3AF153" w14:textId="77777777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f是迭代器</w:t>
      </w:r>
    </w:p>
    <w:p w14:paraId="012B27FC" w14:textId="77777777" w:rsidR="00F31727" w:rsidRDefault="00F31727">
      <w:pPr>
        <w:pStyle w:val="a7"/>
      </w:pPr>
      <w:r>
        <w:rPr>
          <w:rFonts w:hint="eastAsia"/>
        </w:rPr>
        <w:t>既有_</w:t>
      </w:r>
      <w:r>
        <w:t>_iter__</w:t>
      </w:r>
    </w:p>
    <w:p w14:paraId="0CB935F4" w14:textId="42778B59" w:rsidR="00F31727" w:rsidRDefault="00F31727">
      <w:pPr>
        <w:pStyle w:val="a7"/>
      </w:pPr>
      <w:r>
        <w:rPr>
          <w:rFonts w:hint="eastAsia"/>
        </w:rPr>
        <w:t>又有_</w:t>
      </w:r>
      <w:r>
        <w:t>_next__</w:t>
      </w:r>
    </w:p>
  </w:comment>
  <w:comment w:id="20" w:author="lucky" w:date="2019-02-13T21:04:00Z" w:initials="l">
    <w:p w14:paraId="181156A0" w14:textId="772671C0" w:rsidR="006274A1" w:rsidRDefault="006274A1">
      <w:pPr>
        <w:pStyle w:val="a7"/>
      </w:pPr>
      <w:r>
        <w:rPr>
          <w:rStyle w:val="a6"/>
        </w:rPr>
        <w:annotationRef/>
      </w:r>
      <w:r>
        <w:rPr>
          <w:rFonts w:hint="eastAsia"/>
        </w:rPr>
        <w:t>迭代器既有_</w:t>
      </w:r>
      <w:r>
        <w:t>_iter__</w:t>
      </w:r>
      <w:r>
        <w:rPr>
          <w:rFonts w:hint="eastAsia"/>
        </w:rPr>
        <w:t>方法又有_</w:t>
      </w:r>
      <w:r>
        <w:t>_next__</w:t>
      </w:r>
    </w:p>
  </w:comment>
  <w:comment w:id="21" w:author="lucky" w:date="2019-01-12T17:15:00Z" w:initials="l">
    <w:p w14:paraId="728F13EC" w14:textId="015A4701" w:rsidR="00F31727" w:rsidRDefault="00F31727">
      <w:pPr>
        <w:pStyle w:val="a7"/>
      </w:pPr>
      <w:r>
        <w:rPr>
          <w:rStyle w:val="a6"/>
        </w:rPr>
        <w:annotationRef/>
      </w:r>
      <w:r>
        <w:t>Eval</w:t>
      </w:r>
      <w:r>
        <w:rPr>
          <w:rFonts w:hint="eastAsia"/>
        </w:rPr>
        <w:t>这个东西慎用，除非这个东西是明</w:t>
      </w:r>
      <w:proofErr w:type="gramStart"/>
      <w:r>
        <w:rPr>
          <w:rFonts w:hint="eastAsia"/>
        </w:rPr>
        <w:t>明确</w:t>
      </w:r>
      <w:proofErr w:type="gramEnd"/>
      <w:r>
        <w:rPr>
          <w:rFonts w:hint="eastAsia"/>
        </w:rPr>
        <w:t>确的，如果从网络上过来的话，别人输入一个删除根目录，这个也会执行</w:t>
      </w:r>
    </w:p>
  </w:comment>
  <w:comment w:id="22" w:author="lucky" w:date="2019-01-10T11:14:00Z" w:initials="l">
    <w:p w14:paraId="54FCD0DE" w14:textId="77777777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重点对象</w:t>
      </w:r>
    </w:p>
    <w:p w14:paraId="30EA4DBC" w14:textId="77777777" w:rsidR="00F31727" w:rsidRDefault="00F31727">
      <w:pPr>
        <w:pStyle w:val="a7"/>
        <w:rPr>
          <w:rFonts w:ascii="Verdana" w:hAnsi="Verdana"/>
          <w:color w:val="000000"/>
          <w:sz w:val="27"/>
          <w:szCs w:val="27"/>
          <w:shd w:val="clear" w:color="auto" w:fill="EEEEEE"/>
        </w:rPr>
      </w:pPr>
      <w:r>
        <w:rPr>
          <w:rFonts w:ascii="Verdana" w:hAnsi="Verdana"/>
          <w:color w:val="000000"/>
          <w:sz w:val="27"/>
          <w:szCs w:val="27"/>
          <w:shd w:val="clear" w:color="auto" w:fill="EEEEEE"/>
        </w:rPr>
        <w:t>这里的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d.items()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实际上是将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d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转换为可迭代对象，迭代对象的元素为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 xml:space="preserve"> 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（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‘lilee’,25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）、（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‘wangyan’,21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）、（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‘liqun’,32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）、（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‘lidaming’,19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），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items()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方法将字典的元素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 xml:space="preserve"> 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转化为了元组，而这里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key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参数对应的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lambda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表达式的意思则是选取元组中的第二个元素作为比较参数（如果写作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key=lambda item:item[0]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的话则是选取第一个元素作为比较对象，也就是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key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值作为比较对象。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lambda x:y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中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x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表示输出参数，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y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表示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 xml:space="preserve">lambda 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函数的返回值），所以采用这种方法可以对字典的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value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进行排序。注意排序后的返回值是一个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list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，而原字典中的名值对被转换为了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list</w:t>
      </w:r>
      <w:r>
        <w:rPr>
          <w:rFonts w:ascii="Verdana" w:hAnsi="Verdana"/>
          <w:color w:val="000000"/>
          <w:sz w:val="27"/>
          <w:szCs w:val="27"/>
          <w:shd w:val="clear" w:color="auto" w:fill="EEEEEE"/>
        </w:rPr>
        <w:t>中的元组。</w:t>
      </w:r>
    </w:p>
    <w:p w14:paraId="691E7A4A" w14:textId="54433237" w:rsidR="00F31727" w:rsidRDefault="00F31727">
      <w:pPr>
        <w:pStyle w:val="a7"/>
      </w:pPr>
    </w:p>
  </w:comment>
  <w:comment w:id="23" w:author="lucky" w:date="2019-01-11T16:08:00Z" w:initials="l">
    <w:p w14:paraId="770670DD" w14:textId="13EC8050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用这个方法类查看类中方法的执行顺序</w:t>
      </w:r>
    </w:p>
  </w:comment>
  <w:comment w:id="24" w:author="lucky" w:date="2019-01-13T23:47:00Z" w:initials="l">
    <w:p w14:paraId="5D0DFD7F" w14:textId="0DB7E07D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如果装饰的属性和初始化里面封装的属性名称一直的话，初始化里的属性要设置成私有，要不然报错</w:t>
      </w:r>
    </w:p>
  </w:comment>
  <w:comment w:id="25" w:author="lucky" w:date="2019-01-11T16:40:00Z" w:initials="l">
    <w:p w14:paraId="68252EAC" w14:textId="0CE6D7DC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 xml:space="preserve">注意 </w:t>
      </w:r>
      <w:r>
        <w:t xml:space="preserve"> </w:t>
      </w:r>
      <w:r>
        <w:rPr>
          <w:rFonts w:hint="eastAsia"/>
        </w:rPr>
        <w:t>类放法的cls传的是类空间的地址</w:t>
      </w:r>
    </w:p>
  </w:comment>
  <w:comment w:id="26" w:author="lucky" w:date="2019-01-15T14:42:00Z" w:initials="l">
    <w:p w14:paraId="2F9D9FB8" w14:textId="59D5BAD0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既然使用了类方法，就应该使用类方法的写法，只要类方法中涉及到类都用cls表示</w:t>
      </w:r>
    </w:p>
  </w:comment>
  <w:comment w:id="27" w:author="lucky" w:date="2019-01-11T16:52:00Z" w:initials="l">
    <w:p w14:paraId="7981914F" w14:textId="77777777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类方法得到的子类空间，是真实的子类空间，可以增删改查</w:t>
      </w:r>
    </w:p>
    <w:p w14:paraId="693A76F2" w14:textId="5D69B2A1" w:rsidR="00F31727" w:rsidRDefault="00F31727">
      <w:pPr>
        <w:pStyle w:val="a7"/>
      </w:pPr>
      <w:r>
        <w:rPr>
          <w:rFonts w:hint="eastAsia"/>
        </w:rPr>
        <w:t>普通方法传进来的是类实例化的地址，实例化对象的地址只能对类中的静态变量进行查</w:t>
      </w:r>
    </w:p>
  </w:comment>
  <w:comment w:id="28" w:author="lucky" w:date="2019-01-11T16:58:00Z" w:initials="l">
    <w:p w14:paraId="04AF7CED" w14:textId="42F83883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注意是不用传self和cls，其他的可以传</w:t>
      </w:r>
    </w:p>
  </w:comment>
  <w:comment w:id="29" w:author="lucky" w:date="2019-01-12T16:51:00Z" w:initials="l">
    <w:p w14:paraId="786D93AA" w14:textId="76880364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提取到一个放到最后结果，我们仍然从第一个列表开始</w:t>
      </w:r>
    </w:p>
  </w:comment>
  <w:comment w:id="30" w:author="lucky" w:date="2019-02-14T21:52:00Z" w:initials="l">
    <w:p w14:paraId="717CDC65" w14:textId="77777777" w:rsidR="004B787A" w:rsidRDefault="004B787A" w:rsidP="004B787A">
      <w:pPr>
        <w:pStyle w:val="a7"/>
      </w:pPr>
      <w:r>
        <w:rPr>
          <w:rStyle w:val="a6"/>
        </w:rPr>
        <w:annotationRef/>
      </w:r>
      <w:r>
        <w:rPr>
          <w:rFonts w:hint="eastAsia"/>
        </w:rPr>
        <w:t> </w:t>
      </w:r>
      <w:r>
        <w:t xml:space="preserve">   sys.modules是一个全局字典，该字典是python启动后就加载在内存中。每当程序员导入新的模块，sys.modules都将记录这些模块。字典sys.modules对于加载模块起到了缓冲的作用。当某个模块第一次导入，字典sys.modules将自动记录该模块。当第二次再导入该模块时，python会直接到字典中查找，从而加快了程序运行的速度。</w:t>
      </w:r>
    </w:p>
    <w:p w14:paraId="5E1FF02C" w14:textId="77777777" w:rsidR="004B787A" w:rsidRDefault="004B787A" w:rsidP="004B787A">
      <w:pPr>
        <w:pStyle w:val="a7"/>
      </w:pPr>
      <w:r>
        <w:t xml:space="preserve">--------------------- </w:t>
      </w:r>
    </w:p>
    <w:p w14:paraId="0A4DADF7" w14:textId="77777777" w:rsidR="004B787A" w:rsidRDefault="004B787A" w:rsidP="004B787A">
      <w:pPr>
        <w:pStyle w:val="a7"/>
      </w:pPr>
      <w:r>
        <w:rPr>
          <w:rFonts w:hint="eastAsia"/>
        </w:rPr>
        <w:t>作者：</w:t>
      </w:r>
      <w:r>
        <w:t xml:space="preserve">huaweitman </w:t>
      </w:r>
    </w:p>
    <w:p w14:paraId="6117985F" w14:textId="77777777" w:rsidR="004B787A" w:rsidRDefault="004B787A" w:rsidP="004B787A">
      <w:pPr>
        <w:pStyle w:val="a7"/>
      </w:pPr>
      <w:r>
        <w:rPr>
          <w:rFonts w:hint="eastAsia"/>
        </w:rPr>
        <w:t>来源：</w:t>
      </w:r>
      <w:r>
        <w:t xml:space="preserve">CSDN </w:t>
      </w:r>
    </w:p>
    <w:p w14:paraId="613D64D4" w14:textId="77777777" w:rsidR="004B787A" w:rsidRDefault="004B787A" w:rsidP="004B787A">
      <w:pPr>
        <w:pStyle w:val="a7"/>
      </w:pPr>
      <w:r>
        <w:rPr>
          <w:rFonts w:hint="eastAsia"/>
        </w:rPr>
        <w:t>原文：</w:t>
      </w:r>
      <w:r>
        <w:t xml:space="preserve">https://blog.csdn.net/huaweitman/article/details/9850143 </w:t>
      </w:r>
    </w:p>
    <w:p w14:paraId="1121650F" w14:textId="0B51FD93" w:rsidR="004B787A" w:rsidRDefault="004B787A" w:rsidP="004B787A">
      <w:pPr>
        <w:pStyle w:val="a7"/>
      </w:pPr>
      <w:r>
        <w:rPr>
          <w:rFonts w:hint="eastAsia"/>
        </w:rPr>
        <w:t>版权声明：本文为博主原创文章，转载请附上博文链接！</w:t>
      </w:r>
    </w:p>
  </w:comment>
  <w:comment w:id="31" w:author="lucky" w:date="2019-01-13T12:44:00Z" w:initials="l">
    <w:p w14:paraId="3AF6AC45" w14:textId="435ECF91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减少if</w:t>
      </w:r>
      <w:r>
        <w:t xml:space="preserve"> </w:t>
      </w:r>
      <w:r>
        <w:rPr>
          <w:rFonts w:hint="eastAsia"/>
        </w:rPr>
        <w:t>语句的判断</w:t>
      </w:r>
    </w:p>
  </w:comment>
  <w:comment w:id="32" w:author="lucky" w:date="2019-01-13T13:51:00Z" w:initials="l">
    <w:p w14:paraId="7E9DA60D" w14:textId="7B20AD0C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所以我们每次调用len可以求到长度是因为，这个类里面实现了_</w:t>
      </w:r>
      <w:r>
        <w:t>_len__</w:t>
      </w:r>
      <w:r>
        <w:rPr>
          <w:rFonts w:hint="eastAsia"/>
        </w:rPr>
        <w:t>方法</w:t>
      </w:r>
    </w:p>
  </w:comment>
  <w:comment w:id="33" w:author="lucky" w:date="2019-02-14T22:51:00Z" w:initials="l">
    <w:p w14:paraId="24222E7A" w14:textId="6746167A" w:rsidR="00DD5251" w:rsidRDefault="00DD5251">
      <w:pPr>
        <w:pStyle w:val="a7"/>
      </w:pPr>
      <w:r>
        <w:rPr>
          <w:rStyle w:val="a6"/>
        </w:rPr>
        <w:annotationRef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_new__是开辟疆域的大将军</w:t>
      </w:r>
      <w:r w:rsidR="006C46A4">
        <w:rPr>
          <w:rFonts w:ascii="微软雅黑" w:eastAsia="微软雅黑" w:hAnsi="微软雅黑" w:hint="eastAsia"/>
          <w:color w:val="4F4F4F"/>
          <w:shd w:val="clear" w:color="auto" w:fill="FFFFFF"/>
        </w:rPr>
        <w:t>(</w:t>
      </w:r>
      <w:r w:rsidR="006C46A4" w:rsidRPr="006C46A4">
        <w:rPr>
          <w:rFonts w:ascii="微软雅黑" w:eastAsia="微软雅黑" w:hAnsi="微软雅黑" w:hint="eastAsia"/>
          <w:color w:val="4F4F4F"/>
          <w:highlight w:val="yellow"/>
          <w:shd w:val="clear" w:color="auto" w:fill="FFFFFF"/>
        </w:rPr>
        <w:t>开辟</w:t>
      </w:r>
      <w:proofErr w:type="gramStart"/>
      <w:r w:rsidR="006C46A4" w:rsidRPr="006C46A4">
        <w:rPr>
          <w:rFonts w:ascii="微软雅黑" w:eastAsia="微软雅黑" w:hAnsi="微软雅黑" w:hint="eastAsia"/>
          <w:color w:val="4F4F4F"/>
          <w:highlight w:val="yellow"/>
          <w:shd w:val="clear" w:color="auto" w:fill="FFFFFF"/>
        </w:rPr>
        <w:t>完空间</w:t>
      </w:r>
      <w:proofErr w:type="gramEnd"/>
      <w:r w:rsidR="006C46A4" w:rsidRPr="006C46A4">
        <w:rPr>
          <w:rFonts w:ascii="微软雅黑" w:eastAsia="微软雅黑" w:hAnsi="微软雅黑" w:hint="eastAsia"/>
          <w:color w:val="4F4F4F"/>
          <w:highlight w:val="yellow"/>
          <w:shd w:val="clear" w:color="auto" w:fill="FFFFFF"/>
        </w:rPr>
        <w:t>将这个空间返回给s</w:t>
      </w:r>
      <w:r w:rsidR="006C46A4" w:rsidRPr="006C46A4">
        <w:rPr>
          <w:rFonts w:ascii="微软雅黑" w:eastAsia="微软雅黑" w:hAnsi="微软雅黑"/>
          <w:color w:val="4F4F4F"/>
          <w:highlight w:val="yellow"/>
          <w:shd w:val="clear" w:color="auto" w:fill="FFFFFF"/>
        </w:rPr>
        <w:t>elf</w:t>
      </w:r>
      <w:r w:rsidR="006C46A4">
        <w:rPr>
          <w:rFonts w:ascii="微软雅黑" w:eastAsia="微软雅黑" w:hAnsi="微软雅黑"/>
          <w:color w:val="4F4F4F"/>
          <w:shd w:val="clear" w:color="auto" w:fill="FFFFFF"/>
        </w:rPr>
        <w:t>)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，而__init__是在这片疆域上辛勤劳作的小老百姓，只有__new__执行完后，开辟好疆域后，__init__才能工作。</w:t>
      </w:r>
    </w:p>
  </w:comment>
  <w:comment w:id="34" w:author="lucky" w:date="2019-02-14T22:57:00Z" w:initials="l">
    <w:p w14:paraId="532A0020" w14:textId="67739DB1" w:rsidR="00BD4996" w:rsidRDefault="00BD4996">
      <w:pPr>
        <w:pStyle w:val="a7"/>
      </w:pPr>
      <w:r>
        <w:rPr>
          <w:rStyle w:val="a6"/>
        </w:rPr>
        <w:annotationRef/>
      </w:r>
      <w:proofErr w:type="gramStart"/>
      <w:r>
        <w:rPr>
          <w:rFonts w:hint="eastAsia"/>
        </w:rPr>
        <w:t>单例类控制</w:t>
      </w:r>
      <w:proofErr w:type="gramEnd"/>
      <w:r>
        <w:rPr>
          <w:rFonts w:hint="eastAsia"/>
        </w:rPr>
        <w:t>的是_</w:t>
      </w:r>
      <w:r>
        <w:t>_new__</w:t>
      </w:r>
    </w:p>
  </w:comment>
  <w:comment w:id="35" w:author="lucky" w:date="2019-02-14T22:59:00Z" w:initials="l">
    <w:p w14:paraId="4010B265" w14:textId="57F310CF" w:rsidR="006A13AB" w:rsidRDefault="006A13AB">
      <w:pPr>
        <w:pStyle w:val="a7"/>
      </w:pPr>
      <w:r>
        <w:rPr>
          <w:rStyle w:val="a6"/>
        </w:rPr>
        <w:annotationRef/>
      </w:r>
      <w:r>
        <w:t>str(</w:t>
      </w:r>
      <w:proofErr w:type="gramStart"/>
      <w:r>
        <w:t>),print</w:t>
      </w:r>
      <w:proofErr w:type="gramEnd"/>
      <w:r>
        <w:t>().%s</w:t>
      </w:r>
      <w:r>
        <w:rPr>
          <w:rFonts w:hint="eastAsia"/>
        </w:rPr>
        <w:t>占位符都调用的_</w:t>
      </w:r>
      <w:r>
        <w:t>_str__</w:t>
      </w:r>
    </w:p>
  </w:comment>
  <w:comment w:id="36" w:author="lucky" w:date="2019-01-13T14:43:00Z" w:initials="l">
    <w:p w14:paraId="1144F5BF" w14:textId="09743B96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双下方法的调用时机</w:t>
      </w:r>
    </w:p>
  </w:comment>
  <w:comment w:id="37" w:author="lucky" w:date="2019-01-14T00:11:00Z" w:initials="l">
    <w:p w14:paraId="0DF2552D" w14:textId="4E8C0D01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复习</w:t>
      </w:r>
    </w:p>
  </w:comment>
  <w:comment w:id="38" w:author="lucky" w:date="2019-01-13T15:39:00Z" w:initials="l">
    <w:p w14:paraId="26BAC53B" w14:textId="6DD37173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A(</w:t>
      </w:r>
      <w:r>
        <w:t>metaclass=ABCMeta)</w:t>
      </w:r>
    </w:p>
  </w:comment>
  <w:comment w:id="39" w:author="lucky" w:date="2019-01-13T15:58:00Z" w:initials="l">
    <w:p w14:paraId="5CA36292" w14:textId="77777777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遇到class，从头到尾一次性加载</w:t>
      </w:r>
    </w:p>
    <w:p w14:paraId="6A7A03D8" w14:textId="77777777" w:rsidR="00F31727" w:rsidRDefault="00F31727">
      <w:pPr>
        <w:pStyle w:val="a7"/>
      </w:pPr>
      <w:r>
        <w:rPr>
          <w:rFonts w:hint="eastAsia"/>
        </w:rPr>
        <w:t>所有的都加载完毕才在最后贴上P</w:t>
      </w:r>
      <w:r>
        <w:t>erson</w:t>
      </w:r>
      <w:r>
        <w:rPr>
          <w:rFonts w:hint="eastAsia"/>
        </w:rPr>
        <w:t>的标签</w:t>
      </w:r>
    </w:p>
    <w:p w14:paraId="3DF8B8E5" w14:textId="47219AB8" w:rsidR="00F31727" w:rsidRDefault="00F31727">
      <w:pPr>
        <w:pStyle w:val="a7"/>
      </w:pPr>
      <w:r>
        <w:t xml:space="preserve">a=1+3  </w:t>
      </w:r>
      <w:r>
        <w:rPr>
          <w:rFonts w:hint="eastAsia"/>
        </w:rPr>
        <w:t>是先算1+3然后让a指向这个值</w:t>
      </w:r>
    </w:p>
  </w:comment>
  <w:comment w:id="40" w:author="lucky" w:date="2019-01-13T19:23:00Z" w:initials="l">
    <w:p w14:paraId="1F588B5D" w14:textId="41E6C5C7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不需要声明的原因</w:t>
      </w:r>
    </w:p>
  </w:comment>
  <w:comment w:id="41" w:author="lucky" w:date="2019-01-13T19:41:00Z" w:initials="l">
    <w:p w14:paraId="042C15CC" w14:textId="08837183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这只是一个语法，类对象不能删除类里面的方法，只能删除类里面的属性（</w:t>
      </w:r>
      <w:r w:rsidRPr="00A613AA">
        <w:rPr>
          <w:rFonts w:hint="eastAsia"/>
          <w:highlight w:val="cyan"/>
        </w:rPr>
        <w:t>通常在这个里面写删除的私有对象</w:t>
      </w:r>
      <w:r>
        <w:rPr>
          <w:rFonts w:hint="eastAsia"/>
        </w:rPr>
        <w:t>）</w:t>
      </w:r>
    </w:p>
  </w:comment>
  <w:comment w:id="42" w:author="lucky" w:date="2019-01-14T00:36:00Z" w:initials="l">
    <w:p w14:paraId="2791D039" w14:textId="1995F114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重点</w:t>
      </w:r>
    </w:p>
  </w:comment>
  <w:comment w:id="43" w:author="lucky" w:date="2019-01-14T00:44:00Z" w:initials="l">
    <w:p w14:paraId="23CDA6DB" w14:textId="4CB1B57A" w:rsidR="00F31727" w:rsidRDefault="00F31727">
      <w:pPr>
        <w:pStyle w:val="a7"/>
      </w:pPr>
      <w:r>
        <w:rPr>
          <w:rStyle w:val="a6"/>
        </w:rPr>
        <w:annotationRef/>
      </w:r>
      <w:r>
        <w:t>R</w:t>
      </w:r>
      <w:r>
        <w:rPr>
          <w:rFonts w:hint="eastAsia"/>
        </w:rPr>
        <w:t>epr和str的继承时的选择</w:t>
      </w:r>
    </w:p>
  </w:comment>
  <w:comment w:id="44" w:author="lucky" w:date="2019-01-15T17:39:00Z" w:initials="l">
    <w:p w14:paraId="28764DF4" w14:textId="45AF1973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准确的说，在清除一个对象在内存中的使用的时候，会触发这个对象所在的类中的析构方法</w:t>
      </w:r>
    </w:p>
  </w:comment>
  <w:comment w:id="45" w:author="lucky" w:date="2019-01-14T14:07:00Z" w:initials="l">
    <w:p w14:paraId="11D01069" w14:textId="218BD1E4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执行的顺序有点不一样</w:t>
      </w:r>
    </w:p>
  </w:comment>
  <w:comment w:id="46" w:author="lucky" w:date="2019-01-14T14:42:00Z" w:initials="l">
    <w:p w14:paraId="01003CCC" w14:textId="40D44B50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不需要实现_</w:t>
      </w:r>
      <w:r>
        <w:t>_del__</w:t>
      </w:r>
      <w:r>
        <w:rPr>
          <w:rFonts w:hint="eastAsia"/>
        </w:rPr>
        <w:t>方法</w:t>
      </w:r>
    </w:p>
  </w:comment>
  <w:comment w:id="47" w:author="lucky" w:date="2019-01-14T14:42:00Z" w:initials="l">
    <w:p w14:paraId="54A871CD" w14:textId="4856A773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需要实现_</w:t>
      </w:r>
      <w:r>
        <w:t>_del__</w:t>
      </w:r>
      <w:r>
        <w:rPr>
          <w:rFonts w:hint="eastAsia"/>
        </w:rPr>
        <w:t>方法</w:t>
      </w:r>
    </w:p>
  </w:comment>
  <w:comment w:id="48" w:author="lucky" w:date="2019-01-14T14:48:00Z" w:initials="l">
    <w:p w14:paraId="6BFB7605" w14:textId="26CAC93E" w:rsidR="00F31727" w:rsidRDefault="00F31727">
      <w:pPr>
        <w:pStyle w:val="a7"/>
      </w:pPr>
      <w:r>
        <w:rPr>
          <w:rStyle w:val="a6"/>
        </w:rPr>
        <w:annotationRef/>
      </w:r>
      <w:r>
        <w:t>W</w:t>
      </w:r>
      <w:r>
        <w:rPr>
          <w:rFonts w:hint="eastAsia"/>
        </w:rPr>
        <w:t>ithopen没有open靠谱</w:t>
      </w:r>
    </w:p>
  </w:comment>
  <w:comment w:id="49" w:author="lucky" w:date="2019-01-15T16:00:00Z" w:initials="l">
    <w:p w14:paraId="55DAA0CE" w14:textId="77777777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先比较hash地址，然后比较本身</w:t>
      </w:r>
    </w:p>
    <w:p w14:paraId="5A4D5C68" w14:textId="77777777" w:rsidR="00F31727" w:rsidRDefault="00F31727">
      <w:pPr>
        <w:pStyle w:val="a7"/>
      </w:pPr>
      <w:r>
        <w:t>H</w:t>
      </w:r>
      <w:r>
        <w:rPr>
          <w:rFonts w:hint="eastAsia"/>
        </w:rPr>
        <w:t>ash的结果找到一块内存地址，只要这个地址没有数据就说明没有重复的数据</w:t>
      </w:r>
    </w:p>
    <w:p w14:paraId="4C16B499" w14:textId="24435F26" w:rsidR="00F31727" w:rsidRDefault="00F31727">
      <w:pPr>
        <w:pStyle w:val="a7"/>
      </w:pPr>
      <w:r>
        <w:rPr>
          <w:rFonts w:hint="eastAsia"/>
        </w:rPr>
        <w:t>如果这个地址上有数据，判断这个值和我要存储的值是否一样，不一样的话就进行了二次寻址，一样的话进行覆盖</w:t>
      </w:r>
    </w:p>
  </w:comment>
  <w:comment w:id="50" w:author="lucky" w:date="2019-01-15T23:45:00Z" w:initials="l">
    <w:p w14:paraId="3301C0D4" w14:textId="2A6BA8BD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那个在最后就调用那个，后面的的会将前面的覆盖了</w:t>
      </w:r>
    </w:p>
  </w:comment>
  <w:comment w:id="51" w:author="lucky" w:date="2019-01-16T00:19:00Z" w:initials="l">
    <w:p w14:paraId="61B3CFDB" w14:textId="22EF6E6D" w:rsidR="00F31727" w:rsidRDefault="00F31727">
      <w:pPr>
        <w:pStyle w:val="a7"/>
      </w:pPr>
      <w:r>
        <w:rPr>
          <w:rFonts w:hint="eastAsia"/>
        </w:rPr>
        <w:t xml:space="preserve">快捷键 </w:t>
      </w:r>
      <w:r>
        <w:t>main</w:t>
      </w:r>
      <w:r>
        <w:rPr>
          <w:rFonts w:hint="eastAsia"/>
        </w:rPr>
        <w:t>+</w:t>
      </w:r>
      <w:r>
        <w:t>tab</w:t>
      </w:r>
    </w:p>
  </w:comment>
  <w:comment w:id="52" w:author="lucky" w:date="2019-02-14T23:38:00Z" w:initials="l">
    <w:p w14:paraId="64F3940E" w14:textId="77777777" w:rsidR="00CF7796" w:rsidRDefault="00CF7796">
      <w:pPr>
        <w:pStyle w:val="a7"/>
      </w:pPr>
      <w:r>
        <w:rPr>
          <w:rStyle w:val="a6"/>
        </w:rPr>
        <w:annotationRef/>
      </w:r>
      <w:bookmarkStart w:id="53" w:name="_GoBack"/>
      <w:r>
        <w:rPr>
          <w:rFonts w:hint="eastAsia"/>
        </w:rPr>
        <w:t>深坑所以以后用_</w:t>
      </w:r>
      <w:r>
        <w:t>_name__</w:t>
      </w:r>
      <w:r>
        <w:rPr>
          <w:rFonts w:hint="eastAsia"/>
        </w:rPr>
        <w:t>取代_</w:t>
      </w:r>
      <w:r>
        <w:t>_main__</w:t>
      </w:r>
    </w:p>
    <w:p w14:paraId="46A4067B" w14:textId="17F51D79" w:rsidR="00CF7796" w:rsidRDefault="00CF7796">
      <w:pPr>
        <w:pStyle w:val="a7"/>
      </w:pPr>
      <w:r>
        <w:rPr>
          <w:rFonts w:hint="eastAsia"/>
        </w:rPr>
        <w:t>_</w:t>
      </w:r>
      <w:r>
        <w:t>_main__</w:t>
      </w:r>
      <w:r>
        <w:rPr>
          <w:rFonts w:hint="eastAsia"/>
        </w:rPr>
        <w:t>是执行的那个文件的地址</w:t>
      </w:r>
      <w:bookmarkEnd w:id="53"/>
    </w:p>
  </w:comment>
  <w:comment w:id="54" w:author="lucky" w:date="2019-01-17T00:42:00Z" w:initials="l">
    <w:p w14:paraId="40C9D44F" w14:textId="55F93753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_</w:t>
      </w:r>
      <w:r>
        <w:t>_main__</w:t>
      </w:r>
      <w:r>
        <w:rPr>
          <w:rFonts w:hint="eastAsia"/>
        </w:rPr>
        <w:t>和_</w:t>
      </w:r>
      <w:r>
        <w:t>_name__</w:t>
      </w:r>
      <w:r>
        <w:rPr>
          <w:rFonts w:hint="eastAsia"/>
        </w:rPr>
        <w:t>慎用</w:t>
      </w:r>
    </w:p>
  </w:comment>
  <w:comment w:id="55" w:author="lucky" w:date="2019-01-17T14:49:00Z" w:initials="l">
    <w:p w14:paraId="4068112C" w14:textId="0A26BF93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包的相对导入和绝对爆乳</w:t>
      </w:r>
    </w:p>
  </w:comment>
  <w:comment w:id="56" w:author="lucky" w:date="2019-01-24T16:08:00Z" w:initials="l">
    <w:p w14:paraId="54876794" w14:textId="2FD403AE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网址</w:t>
      </w:r>
    </w:p>
  </w:comment>
  <w:comment w:id="57" w:author="lucky" w:date="2019-01-18T10:27:00Z" w:initials="l">
    <w:p w14:paraId="22C9AABA" w14:textId="42D29BA6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只支持小的a</w:t>
      </w:r>
      <w:r>
        <w:t>scii</w:t>
      </w:r>
      <w:r>
        <w:rPr>
          <w:rFonts w:hint="eastAsia"/>
        </w:rPr>
        <w:t>码值向大的ascii码值转换</w:t>
      </w:r>
    </w:p>
  </w:comment>
  <w:comment w:id="58" w:author="lucky" w:date="2019-01-18T10:23:00Z" w:initials="l">
    <w:p w14:paraId="3442A129" w14:textId="77777777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系统会这么理解这句话</w:t>
      </w:r>
    </w:p>
    <w:p w14:paraId="2229B2F6" w14:textId="622FE71C" w:rsidR="00F31727" w:rsidRDefault="00F31727">
      <w:pPr>
        <w:pStyle w:val="a7"/>
      </w:pPr>
      <w:r>
        <w:rPr>
          <w:rFonts w:hint="eastAsia"/>
        </w:rPr>
        <w:t>当它看到-就把-认为是一个范围的结束</w:t>
      </w:r>
    </w:p>
  </w:comment>
  <w:comment w:id="67" w:author="lucky" w:date="2019-01-18T14:39:00Z" w:initials="l">
    <w:p w14:paraId="2C89C4F4" w14:textId="4904E249" w:rsidR="00F31727" w:rsidRDefault="00F31727">
      <w:pPr>
        <w:pStyle w:val="a7"/>
      </w:pPr>
      <w:r>
        <w:rPr>
          <w:rStyle w:val="a6"/>
        </w:rPr>
        <w:annotationRef/>
      </w:r>
      <w:r>
        <w:rPr>
          <w:rFonts w:hint="eastAsia"/>
        </w:rPr>
        <w:t>回车 空格 制表符tab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FC20AE0" w15:done="0"/>
  <w15:commentEx w15:paraId="6497AA39" w15:done="0"/>
  <w15:commentEx w15:paraId="0CB935F4" w15:done="0"/>
  <w15:commentEx w15:paraId="181156A0" w15:done="0"/>
  <w15:commentEx w15:paraId="728F13EC" w15:done="0"/>
  <w15:commentEx w15:paraId="691E7A4A" w15:done="0"/>
  <w15:commentEx w15:paraId="770670DD" w15:done="0"/>
  <w15:commentEx w15:paraId="5D0DFD7F" w15:done="0"/>
  <w15:commentEx w15:paraId="68252EAC" w15:done="0"/>
  <w15:commentEx w15:paraId="2F9D9FB8" w15:done="0"/>
  <w15:commentEx w15:paraId="693A76F2" w15:done="0"/>
  <w15:commentEx w15:paraId="04AF7CED" w15:done="0"/>
  <w15:commentEx w15:paraId="786D93AA" w15:done="0"/>
  <w15:commentEx w15:paraId="1121650F" w15:done="0"/>
  <w15:commentEx w15:paraId="3AF6AC45" w15:done="0"/>
  <w15:commentEx w15:paraId="7E9DA60D" w15:done="0"/>
  <w15:commentEx w15:paraId="24222E7A" w15:done="0"/>
  <w15:commentEx w15:paraId="532A0020" w15:done="0"/>
  <w15:commentEx w15:paraId="4010B265" w15:done="0"/>
  <w15:commentEx w15:paraId="1144F5BF" w15:done="0"/>
  <w15:commentEx w15:paraId="0DF2552D" w15:done="0"/>
  <w15:commentEx w15:paraId="26BAC53B" w15:done="0"/>
  <w15:commentEx w15:paraId="3DF8B8E5" w15:done="0"/>
  <w15:commentEx w15:paraId="1F588B5D" w15:done="0"/>
  <w15:commentEx w15:paraId="042C15CC" w15:done="0"/>
  <w15:commentEx w15:paraId="2791D039" w15:done="0"/>
  <w15:commentEx w15:paraId="23CDA6DB" w15:done="0"/>
  <w15:commentEx w15:paraId="28764DF4" w15:done="0"/>
  <w15:commentEx w15:paraId="11D01069" w15:done="0"/>
  <w15:commentEx w15:paraId="01003CCC" w15:done="0"/>
  <w15:commentEx w15:paraId="54A871CD" w15:done="0"/>
  <w15:commentEx w15:paraId="6BFB7605" w15:done="0"/>
  <w15:commentEx w15:paraId="4C16B499" w15:done="0"/>
  <w15:commentEx w15:paraId="3301C0D4" w15:done="0"/>
  <w15:commentEx w15:paraId="61B3CFDB" w15:done="0"/>
  <w15:commentEx w15:paraId="46A4067B" w15:done="0"/>
  <w15:commentEx w15:paraId="40C9D44F" w15:done="0"/>
  <w15:commentEx w15:paraId="4068112C" w15:done="0"/>
  <w15:commentEx w15:paraId="54876794" w15:done="0"/>
  <w15:commentEx w15:paraId="22C9AABA" w15:done="0"/>
  <w15:commentEx w15:paraId="2229B2F6" w15:done="0"/>
  <w15:commentEx w15:paraId="2C89C4F4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FC20AE0" w16cid:durableId="1FF349D4"/>
  <w16cid:commentId w16cid:paraId="6497AA39" w16cid:durableId="1FF34BAE"/>
  <w16cid:commentId w16cid:paraId="0CB935F4" w16cid:durableId="1FD3C9CB"/>
  <w16cid:commentId w16cid:paraId="181156A0" w16cid:durableId="200F04EE"/>
  <w16cid:commentId w16cid:paraId="728F13EC" w16cid:durableId="1FE49F24"/>
  <w16cid:commentId w16cid:paraId="691E7A4A" w16cid:durableId="1FE1A79E"/>
  <w16cid:commentId w16cid:paraId="770670DD" w16cid:durableId="1FE33DE5"/>
  <w16cid:commentId w16cid:paraId="5D0DFD7F" w16cid:durableId="1FE64C88"/>
  <w16cid:commentId w16cid:paraId="68252EAC" w16cid:durableId="1FE3456E"/>
  <w16cid:commentId w16cid:paraId="2F9D9FB8" w16cid:durableId="1FE86FF0"/>
  <w16cid:commentId w16cid:paraId="693A76F2" w16cid:durableId="1FE3484D"/>
  <w16cid:commentId w16cid:paraId="04AF7CED" w16cid:durableId="1FE349B0"/>
  <w16cid:commentId w16cid:paraId="786D93AA" w16cid:durableId="1FE49994"/>
  <w16cid:commentId w16cid:paraId="1121650F" w16cid:durableId="201061B6"/>
  <w16cid:commentId w16cid:paraId="3AF6AC45" w16cid:durableId="1FE5B131"/>
  <w16cid:commentId w16cid:paraId="7E9DA60D" w16cid:durableId="1FE5C0ED"/>
  <w16cid:commentId w16cid:paraId="24222E7A" w16cid:durableId="20106F5D"/>
  <w16cid:commentId w16cid:paraId="532A0020" w16cid:durableId="201070EA"/>
  <w16cid:commentId w16cid:paraId="4010B265" w16cid:durableId="2010713F"/>
  <w16cid:commentId w16cid:paraId="1144F5BF" w16cid:durableId="1FE5CD28"/>
  <w16cid:commentId w16cid:paraId="0DF2552D" w16cid:durableId="1FE6524B"/>
  <w16cid:commentId w16cid:paraId="26BAC53B" w16cid:durableId="1FE5DA27"/>
  <w16cid:commentId w16cid:paraId="3DF8B8E5" w16cid:durableId="1FE5DEAC"/>
  <w16cid:commentId w16cid:paraId="1F588B5D" w16cid:durableId="1FE60EA5"/>
  <w16cid:commentId w16cid:paraId="042C15CC" w16cid:durableId="1FE612D3"/>
  <w16cid:commentId w16cid:paraId="2791D039" w16cid:durableId="1FE65825"/>
  <w16cid:commentId w16cid:paraId="23CDA6DB" w16cid:durableId="1FE659F4"/>
  <w16cid:commentId w16cid:paraId="28764DF4" w16cid:durableId="1FE8996D"/>
  <w16cid:commentId w16cid:paraId="11D01069" w16cid:durableId="1FE71637"/>
  <w16cid:commentId w16cid:paraId="01003CCC" w16cid:durableId="1FE71E4C"/>
  <w16cid:commentId w16cid:paraId="54A871CD" w16cid:durableId="1FE71E6A"/>
  <w16cid:commentId w16cid:paraId="6BFB7605" w16cid:durableId="1FE71FA8"/>
  <w16cid:commentId w16cid:paraId="4C16B499" w16cid:durableId="1FE8820C"/>
  <w16cid:commentId w16cid:paraId="3301C0D4" w16cid:durableId="1FE8EF00"/>
  <w16cid:commentId w16cid:paraId="61B3CFDB" w16cid:durableId="1FE8F715"/>
  <w16cid:commentId w16cid:paraId="46A4067B" w16cid:durableId="20107A66"/>
  <w16cid:commentId w16cid:paraId="40C9D44F" w16cid:durableId="1FEA4E00"/>
  <w16cid:commentId w16cid:paraId="4068112C" w16cid:durableId="1FEB146C"/>
  <w16cid:commentId w16cid:paraId="54876794" w16cid:durableId="1FF4616D"/>
  <w16cid:commentId w16cid:paraId="22C9AABA" w16cid:durableId="1FEC2894"/>
  <w16cid:commentId w16cid:paraId="2229B2F6" w16cid:durableId="1FEC27B7"/>
  <w16cid:commentId w16cid:paraId="2C89C4F4" w16cid:durableId="1FEC63B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7C01D3" w14:textId="77777777" w:rsidR="005D40B5" w:rsidRDefault="005D40B5" w:rsidP="00CB4180">
      <w:r>
        <w:separator/>
      </w:r>
    </w:p>
  </w:endnote>
  <w:endnote w:type="continuationSeparator" w:id="0">
    <w:p w14:paraId="57EC178C" w14:textId="77777777" w:rsidR="005D40B5" w:rsidRDefault="005D40B5" w:rsidP="00CB41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Neue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onaco">
    <w:altName w:val="Courier New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PingFangSC-Regular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ingFangTC-Regular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77F428" w14:textId="77777777" w:rsidR="005D40B5" w:rsidRDefault="005D40B5" w:rsidP="00CB4180">
      <w:r>
        <w:separator/>
      </w:r>
    </w:p>
  </w:footnote>
  <w:footnote w:type="continuationSeparator" w:id="0">
    <w:p w14:paraId="3095AE5C" w14:textId="77777777" w:rsidR="005D40B5" w:rsidRDefault="005D40B5" w:rsidP="00CB41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33B42"/>
    <w:multiLevelType w:val="hybridMultilevel"/>
    <w:tmpl w:val="62B67228"/>
    <w:lvl w:ilvl="0" w:tplc="983CA8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53FB5"/>
    <w:multiLevelType w:val="hybridMultilevel"/>
    <w:tmpl w:val="A74E0E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93052B"/>
    <w:multiLevelType w:val="hybridMultilevel"/>
    <w:tmpl w:val="ECBED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CC0EDF"/>
    <w:multiLevelType w:val="multilevel"/>
    <w:tmpl w:val="4190C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624FA7"/>
    <w:multiLevelType w:val="hybridMultilevel"/>
    <w:tmpl w:val="163C67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FD6189"/>
    <w:multiLevelType w:val="hybridMultilevel"/>
    <w:tmpl w:val="904676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D649C8"/>
    <w:multiLevelType w:val="hybridMultilevel"/>
    <w:tmpl w:val="6AACA4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86238C9"/>
    <w:multiLevelType w:val="hybridMultilevel"/>
    <w:tmpl w:val="37EE0E86"/>
    <w:lvl w:ilvl="0" w:tplc="8592D99E">
      <w:start w:val="1"/>
      <w:numFmt w:val="decimal"/>
      <w:lvlText w:val="%1."/>
      <w:lvlJc w:val="left"/>
      <w:pPr>
        <w:ind w:left="360" w:hanging="360"/>
      </w:pPr>
      <w:rPr>
        <w:rFonts w:ascii="HelveticaNeue" w:cs="HelveticaNeue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A200C4B"/>
    <w:multiLevelType w:val="hybridMultilevel"/>
    <w:tmpl w:val="B03CA4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4042C7"/>
    <w:multiLevelType w:val="multilevel"/>
    <w:tmpl w:val="B55AA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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E51335F"/>
    <w:multiLevelType w:val="hybridMultilevel"/>
    <w:tmpl w:val="44EA1828"/>
    <w:lvl w:ilvl="0" w:tplc="AC1E9D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7E7681C"/>
    <w:multiLevelType w:val="hybridMultilevel"/>
    <w:tmpl w:val="A3709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98B3F2F"/>
    <w:multiLevelType w:val="hybridMultilevel"/>
    <w:tmpl w:val="6F709A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8CF60C9"/>
    <w:multiLevelType w:val="hybridMultilevel"/>
    <w:tmpl w:val="856C111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9"/>
  </w:num>
  <w:num w:numId="2">
    <w:abstractNumId w:val="3"/>
  </w:num>
  <w:num w:numId="3">
    <w:abstractNumId w:val="11"/>
  </w:num>
  <w:num w:numId="4">
    <w:abstractNumId w:val="7"/>
  </w:num>
  <w:num w:numId="5">
    <w:abstractNumId w:val="0"/>
  </w:num>
  <w:num w:numId="6">
    <w:abstractNumId w:val="1"/>
  </w:num>
  <w:num w:numId="7">
    <w:abstractNumId w:val="10"/>
  </w:num>
  <w:num w:numId="8">
    <w:abstractNumId w:val="8"/>
  </w:num>
  <w:num w:numId="9">
    <w:abstractNumId w:val="4"/>
  </w:num>
  <w:num w:numId="10">
    <w:abstractNumId w:val="12"/>
  </w:num>
  <w:num w:numId="11">
    <w:abstractNumId w:val="5"/>
  </w:num>
  <w:num w:numId="12">
    <w:abstractNumId w:val="13"/>
  </w:num>
  <w:num w:numId="13">
    <w:abstractNumId w:val="2"/>
  </w:num>
  <w:num w:numId="14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ucky">
    <w15:presenceInfo w15:providerId="None" w15:userId="luck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460"/>
    <w:rsid w:val="00016A41"/>
    <w:rsid w:val="0002274C"/>
    <w:rsid w:val="00034E1F"/>
    <w:rsid w:val="000350CE"/>
    <w:rsid w:val="00042051"/>
    <w:rsid w:val="00043331"/>
    <w:rsid w:val="000505DA"/>
    <w:rsid w:val="000636E4"/>
    <w:rsid w:val="000656EB"/>
    <w:rsid w:val="00065C24"/>
    <w:rsid w:val="00073524"/>
    <w:rsid w:val="00076FF9"/>
    <w:rsid w:val="00083885"/>
    <w:rsid w:val="0008390C"/>
    <w:rsid w:val="000A2370"/>
    <w:rsid w:val="000B1AED"/>
    <w:rsid w:val="000B37D0"/>
    <w:rsid w:val="000B4402"/>
    <w:rsid w:val="000C0F67"/>
    <w:rsid w:val="000D49AF"/>
    <w:rsid w:val="000D4A98"/>
    <w:rsid w:val="000E4F2F"/>
    <w:rsid w:val="00106B05"/>
    <w:rsid w:val="001134E1"/>
    <w:rsid w:val="00114065"/>
    <w:rsid w:val="00122729"/>
    <w:rsid w:val="001268D5"/>
    <w:rsid w:val="00130D36"/>
    <w:rsid w:val="0013584D"/>
    <w:rsid w:val="00136D53"/>
    <w:rsid w:val="00141D3F"/>
    <w:rsid w:val="0014600B"/>
    <w:rsid w:val="00151A5A"/>
    <w:rsid w:val="00152081"/>
    <w:rsid w:val="00160905"/>
    <w:rsid w:val="001633AA"/>
    <w:rsid w:val="0016627C"/>
    <w:rsid w:val="00167E53"/>
    <w:rsid w:val="00181F93"/>
    <w:rsid w:val="001828A9"/>
    <w:rsid w:val="0018563B"/>
    <w:rsid w:val="00191B8F"/>
    <w:rsid w:val="00196C35"/>
    <w:rsid w:val="001A1D81"/>
    <w:rsid w:val="001A68F1"/>
    <w:rsid w:val="001B0488"/>
    <w:rsid w:val="001B42EE"/>
    <w:rsid w:val="001B4C03"/>
    <w:rsid w:val="001B56BA"/>
    <w:rsid w:val="001B61EA"/>
    <w:rsid w:val="001B6CE3"/>
    <w:rsid w:val="001C10A0"/>
    <w:rsid w:val="001C4CF8"/>
    <w:rsid w:val="001D0B99"/>
    <w:rsid w:val="001D2D14"/>
    <w:rsid w:val="001D2FDA"/>
    <w:rsid w:val="001D4F7C"/>
    <w:rsid w:val="001E472E"/>
    <w:rsid w:val="001E681A"/>
    <w:rsid w:val="001F2E27"/>
    <w:rsid w:val="001F48AB"/>
    <w:rsid w:val="001F54E0"/>
    <w:rsid w:val="001F6150"/>
    <w:rsid w:val="001F7948"/>
    <w:rsid w:val="002035E8"/>
    <w:rsid w:val="00217034"/>
    <w:rsid w:val="002230F2"/>
    <w:rsid w:val="00226107"/>
    <w:rsid w:val="00230A5F"/>
    <w:rsid w:val="00255BE1"/>
    <w:rsid w:val="00272A57"/>
    <w:rsid w:val="00272BAF"/>
    <w:rsid w:val="00272CFD"/>
    <w:rsid w:val="00276E1F"/>
    <w:rsid w:val="00280347"/>
    <w:rsid w:val="00284D4C"/>
    <w:rsid w:val="00285D33"/>
    <w:rsid w:val="0029085D"/>
    <w:rsid w:val="002A3230"/>
    <w:rsid w:val="002B4D30"/>
    <w:rsid w:val="002C098F"/>
    <w:rsid w:val="002C7926"/>
    <w:rsid w:val="002D267C"/>
    <w:rsid w:val="002D5036"/>
    <w:rsid w:val="002D6AFE"/>
    <w:rsid w:val="002D7528"/>
    <w:rsid w:val="002E0A51"/>
    <w:rsid w:val="002E66EA"/>
    <w:rsid w:val="002E74AA"/>
    <w:rsid w:val="002E7E78"/>
    <w:rsid w:val="002F341C"/>
    <w:rsid w:val="003038D3"/>
    <w:rsid w:val="00310D0C"/>
    <w:rsid w:val="00332709"/>
    <w:rsid w:val="00336E27"/>
    <w:rsid w:val="00340E46"/>
    <w:rsid w:val="0034239B"/>
    <w:rsid w:val="00342938"/>
    <w:rsid w:val="00356C0A"/>
    <w:rsid w:val="003607F3"/>
    <w:rsid w:val="00363324"/>
    <w:rsid w:val="00364C6C"/>
    <w:rsid w:val="00372038"/>
    <w:rsid w:val="0037244C"/>
    <w:rsid w:val="0037325A"/>
    <w:rsid w:val="00375121"/>
    <w:rsid w:val="00380521"/>
    <w:rsid w:val="00380C2F"/>
    <w:rsid w:val="00391E67"/>
    <w:rsid w:val="00392746"/>
    <w:rsid w:val="00395F48"/>
    <w:rsid w:val="003A068D"/>
    <w:rsid w:val="003A3937"/>
    <w:rsid w:val="003A5678"/>
    <w:rsid w:val="003B1257"/>
    <w:rsid w:val="003B43C6"/>
    <w:rsid w:val="003C1B3B"/>
    <w:rsid w:val="003C2EA1"/>
    <w:rsid w:val="003C5C7D"/>
    <w:rsid w:val="003D2B41"/>
    <w:rsid w:val="003D59BE"/>
    <w:rsid w:val="003D7F80"/>
    <w:rsid w:val="003F0580"/>
    <w:rsid w:val="003F2670"/>
    <w:rsid w:val="003F3E31"/>
    <w:rsid w:val="0040059A"/>
    <w:rsid w:val="00401006"/>
    <w:rsid w:val="004017C5"/>
    <w:rsid w:val="00401F68"/>
    <w:rsid w:val="00403A87"/>
    <w:rsid w:val="004107C0"/>
    <w:rsid w:val="00410A98"/>
    <w:rsid w:val="00411295"/>
    <w:rsid w:val="00412B95"/>
    <w:rsid w:val="004146E3"/>
    <w:rsid w:val="00415774"/>
    <w:rsid w:val="00416E15"/>
    <w:rsid w:val="00417055"/>
    <w:rsid w:val="00421885"/>
    <w:rsid w:val="004260F5"/>
    <w:rsid w:val="00426208"/>
    <w:rsid w:val="0042688B"/>
    <w:rsid w:val="00426CBF"/>
    <w:rsid w:val="00437082"/>
    <w:rsid w:val="00437AAB"/>
    <w:rsid w:val="00437D05"/>
    <w:rsid w:val="004421B2"/>
    <w:rsid w:val="00442276"/>
    <w:rsid w:val="0044669D"/>
    <w:rsid w:val="00447419"/>
    <w:rsid w:val="00451F5A"/>
    <w:rsid w:val="00454C40"/>
    <w:rsid w:val="00460BE1"/>
    <w:rsid w:val="00460FD9"/>
    <w:rsid w:val="0047583E"/>
    <w:rsid w:val="0048768A"/>
    <w:rsid w:val="004A0CAE"/>
    <w:rsid w:val="004A17C8"/>
    <w:rsid w:val="004A3BEF"/>
    <w:rsid w:val="004B6B6F"/>
    <w:rsid w:val="004B740D"/>
    <w:rsid w:val="004B7501"/>
    <w:rsid w:val="004B787A"/>
    <w:rsid w:val="004C33AA"/>
    <w:rsid w:val="004E0012"/>
    <w:rsid w:val="004E6009"/>
    <w:rsid w:val="004E609A"/>
    <w:rsid w:val="004E6876"/>
    <w:rsid w:val="004F0192"/>
    <w:rsid w:val="004F1CF3"/>
    <w:rsid w:val="005073B6"/>
    <w:rsid w:val="00507715"/>
    <w:rsid w:val="00507EA3"/>
    <w:rsid w:val="00515046"/>
    <w:rsid w:val="00517066"/>
    <w:rsid w:val="00517BED"/>
    <w:rsid w:val="00524987"/>
    <w:rsid w:val="005269E1"/>
    <w:rsid w:val="00536631"/>
    <w:rsid w:val="00545D57"/>
    <w:rsid w:val="005473C9"/>
    <w:rsid w:val="005512C2"/>
    <w:rsid w:val="00553E41"/>
    <w:rsid w:val="00555D31"/>
    <w:rsid w:val="0056154D"/>
    <w:rsid w:val="00562540"/>
    <w:rsid w:val="005633E7"/>
    <w:rsid w:val="00570F49"/>
    <w:rsid w:val="0057231A"/>
    <w:rsid w:val="00575998"/>
    <w:rsid w:val="00592EFE"/>
    <w:rsid w:val="0059499F"/>
    <w:rsid w:val="005B4460"/>
    <w:rsid w:val="005C310D"/>
    <w:rsid w:val="005D224E"/>
    <w:rsid w:val="005D40B5"/>
    <w:rsid w:val="005D5333"/>
    <w:rsid w:val="005E1458"/>
    <w:rsid w:val="005E172F"/>
    <w:rsid w:val="005E4844"/>
    <w:rsid w:val="005F0606"/>
    <w:rsid w:val="005F4667"/>
    <w:rsid w:val="0060468D"/>
    <w:rsid w:val="00607374"/>
    <w:rsid w:val="00610C34"/>
    <w:rsid w:val="00624FB0"/>
    <w:rsid w:val="00625460"/>
    <w:rsid w:val="006274A1"/>
    <w:rsid w:val="00647A95"/>
    <w:rsid w:val="0065003A"/>
    <w:rsid w:val="00652307"/>
    <w:rsid w:val="00654FAD"/>
    <w:rsid w:val="00664133"/>
    <w:rsid w:val="00667734"/>
    <w:rsid w:val="006772CD"/>
    <w:rsid w:val="006774AD"/>
    <w:rsid w:val="0068258D"/>
    <w:rsid w:val="00682749"/>
    <w:rsid w:val="00694018"/>
    <w:rsid w:val="00696292"/>
    <w:rsid w:val="006A13AB"/>
    <w:rsid w:val="006A2A57"/>
    <w:rsid w:val="006A49A9"/>
    <w:rsid w:val="006B1162"/>
    <w:rsid w:val="006C41E2"/>
    <w:rsid w:val="006C46A4"/>
    <w:rsid w:val="006C60AF"/>
    <w:rsid w:val="006C73DA"/>
    <w:rsid w:val="006D1E61"/>
    <w:rsid w:val="006E0360"/>
    <w:rsid w:val="006E7098"/>
    <w:rsid w:val="006F480B"/>
    <w:rsid w:val="006F4CAB"/>
    <w:rsid w:val="006F6038"/>
    <w:rsid w:val="007029FB"/>
    <w:rsid w:val="00703E4C"/>
    <w:rsid w:val="00717FB5"/>
    <w:rsid w:val="0072486E"/>
    <w:rsid w:val="00726371"/>
    <w:rsid w:val="0075109E"/>
    <w:rsid w:val="007514F8"/>
    <w:rsid w:val="00751C0C"/>
    <w:rsid w:val="00761DD8"/>
    <w:rsid w:val="0078083C"/>
    <w:rsid w:val="00793969"/>
    <w:rsid w:val="00794BD2"/>
    <w:rsid w:val="00796CE5"/>
    <w:rsid w:val="0079720F"/>
    <w:rsid w:val="00797A31"/>
    <w:rsid w:val="007B076E"/>
    <w:rsid w:val="007B4C03"/>
    <w:rsid w:val="007B7143"/>
    <w:rsid w:val="007C33D0"/>
    <w:rsid w:val="007C3A3E"/>
    <w:rsid w:val="007D0597"/>
    <w:rsid w:val="007D2B23"/>
    <w:rsid w:val="007D376A"/>
    <w:rsid w:val="007D6BD4"/>
    <w:rsid w:val="007E20F7"/>
    <w:rsid w:val="007E2ED4"/>
    <w:rsid w:val="007E5B4B"/>
    <w:rsid w:val="007F3575"/>
    <w:rsid w:val="007F45D1"/>
    <w:rsid w:val="008027F5"/>
    <w:rsid w:val="008116EE"/>
    <w:rsid w:val="00817437"/>
    <w:rsid w:val="00817686"/>
    <w:rsid w:val="00856B48"/>
    <w:rsid w:val="00861F5E"/>
    <w:rsid w:val="00872BE1"/>
    <w:rsid w:val="008759F5"/>
    <w:rsid w:val="00880438"/>
    <w:rsid w:val="0088205A"/>
    <w:rsid w:val="008935A4"/>
    <w:rsid w:val="008A2B74"/>
    <w:rsid w:val="008A36EE"/>
    <w:rsid w:val="008A3973"/>
    <w:rsid w:val="008A4ED6"/>
    <w:rsid w:val="008B02A7"/>
    <w:rsid w:val="008C3375"/>
    <w:rsid w:val="008C43AB"/>
    <w:rsid w:val="008C7EDD"/>
    <w:rsid w:val="008D33BF"/>
    <w:rsid w:val="008D3C96"/>
    <w:rsid w:val="008D5021"/>
    <w:rsid w:val="008E6175"/>
    <w:rsid w:val="008F17B2"/>
    <w:rsid w:val="008F47A3"/>
    <w:rsid w:val="00901CE4"/>
    <w:rsid w:val="009040A1"/>
    <w:rsid w:val="00907323"/>
    <w:rsid w:val="00917349"/>
    <w:rsid w:val="00924391"/>
    <w:rsid w:val="009262D1"/>
    <w:rsid w:val="009376FD"/>
    <w:rsid w:val="009412CC"/>
    <w:rsid w:val="00942253"/>
    <w:rsid w:val="00957489"/>
    <w:rsid w:val="00961AFD"/>
    <w:rsid w:val="009678CC"/>
    <w:rsid w:val="009710CB"/>
    <w:rsid w:val="0097727E"/>
    <w:rsid w:val="0099062B"/>
    <w:rsid w:val="0099193B"/>
    <w:rsid w:val="009A1980"/>
    <w:rsid w:val="009A1F5C"/>
    <w:rsid w:val="009A3C18"/>
    <w:rsid w:val="009A6299"/>
    <w:rsid w:val="009B46C8"/>
    <w:rsid w:val="009C057E"/>
    <w:rsid w:val="009C0C00"/>
    <w:rsid w:val="009C1651"/>
    <w:rsid w:val="009C17D8"/>
    <w:rsid w:val="009C42BA"/>
    <w:rsid w:val="009C601E"/>
    <w:rsid w:val="009C610E"/>
    <w:rsid w:val="009D1027"/>
    <w:rsid w:val="009D2C73"/>
    <w:rsid w:val="009D3EAC"/>
    <w:rsid w:val="009D739A"/>
    <w:rsid w:val="009E1465"/>
    <w:rsid w:val="009E5363"/>
    <w:rsid w:val="009E7FCA"/>
    <w:rsid w:val="009F0CBD"/>
    <w:rsid w:val="009F232A"/>
    <w:rsid w:val="009F3CA8"/>
    <w:rsid w:val="009F3EF3"/>
    <w:rsid w:val="009F42DF"/>
    <w:rsid w:val="009F66F5"/>
    <w:rsid w:val="009F7B37"/>
    <w:rsid w:val="00A005F2"/>
    <w:rsid w:val="00A14F06"/>
    <w:rsid w:val="00A26093"/>
    <w:rsid w:val="00A30041"/>
    <w:rsid w:val="00A30C47"/>
    <w:rsid w:val="00A32C6D"/>
    <w:rsid w:val="00A40DBB"/>
    <w:rsid w:val="00A44EA4"/>
    <w:rsid w:val="00A457D8"/>
    <w:rsid w:val="00A46267"/>
    <w:rsid w:val="00A51CDC"/>
    <w:rsid w:val="00A613AA"/>
    <w:rsid w:val="00A63E0F"/>
    <w:rsid w:val="00A705B2"/>
    <w:rsid w:val="00A70981"/>
    <w:rsid w:val="00A72DED"/>
    <w:rsid w:val="00A77162"/>
    <w:rsid w:val="00A82B8D"/>
    <w:rsid w:val="00A85794"/>
    <w:rsid w:val="00A87386"/>
    <w:rsid w:val="00AA45B5"/>
    <w:rsid w:val="00AA6CB7"/>
    <w:rsid w:val="00AB3E47"/>
    <w:rsid w:val="00AC046C"/>
    <w:rsid w:val="00AC4775"/>
    <w:rsid w:val="00AC4837"/>
    <w:rsid w:val="00AC4F48"/>
    <w:rsid w:val="00AD2ED3"/>
    <w:rsid w:val="00AE0B9B"/>
    <w:rsid w:val="00AE111B"/>
    <w:rsid w:val="00AE70BA"/>
    <w:rsid w:val="00AF1ADD"/>
    <w:rsid w:val="00AF2609"/>
    <w:rsid w:val="00B02A9E"/>
    <w:rsid w:val="00B03C6A"/>
    <w:rsid w:val="00B130ED"/>
    <w:rsid w:val="00B175BF"/>
    <w:rsid w:val="00B25802"/>
    <w:rsid w:val="00B25881"/>
    <w:rsid w:val="00B40E05"/>
    <w:rsid w:val="00B44231"/>
    <w:rsid w:val="00B46BD4"/>
    <w:rsid w:val="00B51C4D"/>
    <w:rsid w:val="00B522DB"/>
    <w:rsid w:val="00B52B9C"/>
    <w:rsid w:val="00B52BAD"/>
    <w:rsid w:val="00B552B9"/>
    <w:rsid w:val="00B56D7A"/>
    <w:rsid w:val="00B6410B"/>
    <w:rsid w:val="00B654E3"/>
    <w:rsid w:val="00B66328"/>
    <w:rsid w:val="00B73A53"/>
    <w:rsid w:val="00B805CE"/>
    <w:rsid w:val="00B8323D"/>
    <w:rsid w:val="00B868E4"/>
    <w:rsid w:val="00B94268"/>
    <w:rsid w:val="00B943F0"/>
    <w:rsid w:val="00B973A5"/>
    <w:rsid w:val="00BA07E0"/>
    <w:rsid w:val="00BA51D9"/>
    <w:rsid w:val="00BA56BD"/>
    <w:rsid w:val="00BA5D75"/>
    <w:rsid w:val="00BB25CE"/>
    <w:rsid w:val="00BC2868"/>
    <w:rsid w:val="00BC2C2B"/>
    <w:rsid w:val="00BC49EA"/>
    <w:rsid w:val="00BD4996"/>
    <w:rsid w:val="00BD5EEB"/>
    <w:rsid w:val="00BE29E8"/>
    <w:rsid w:val="00BF0E92"/>
    <w:rsid w:val="00C05486"/>
    <w:rsid w:val="00C0787C"/>
    <w:rsid w:val="00C101C7"/>
    <w:rsid w:val="00C13F3C"/>
    <w:rsid w:val="00C14ABB"/>
    <w:rsid w:val="00C160CE"/>
    <w:rsid w:val="00C26B2C"/>
    <w:rsid w:val="00C30EE3"/>
    <w:rsid w:val="00C33390"/>
    <w:rsid w:val="00C372A1"/>
    <w:rsid w:val="00C37CC5"/>
    <w:rsid w:val="00C42D6F"/>
    <w:rsid w:val="00C465EB"/>
    <w:rsid w:val="00C55E4B"/>
    <w:rsid w:val="00C6008A"/>
    <w:rsid w:val="00C626B4"/>
    <w:rsid w:val="00C740D8"/>
    <w:rsid w:val="00C84617"/>
    <w:rsid w:val="00C95BB6"/>
    <w:rsid w:val="00C95FA4"/>
    <w:rsid w:val="00C967F2"/>
    <w:rsid w:val="00CA1286"/>
    <w:rsid w:val="00CA5552"/>
    <w:rsid w:val="00CA6A58"/>
    <w:rsid w:val="00CB2B30"/>
    <w:rsid w:val="00CB3C95"/>
    <w:rsid w:val="00CB4180"/>
    <w:rsid w:val="00CB53C9"/>
    <w:rsid w:val="00CC5C0A"/>
    <w:rsid w:val="00CC6A49"/>
    <w:rsid w:val="00CD21FC"/>
    <w:rsid w:val="00CD284D"/>
    <w:rsid w:val="00CD2EE8"/>
    <w:rsid w:val="00CD3A5E"/>
    <w:rsid w:val="00CD5C2E"/>
    <w:rsid w:val="00CD6E94"/>
    <w:rsid w:val="00CD7C45"/>
    <w:rsid w:val="00CD7ED1"/>
    <w:rsid w:val="00CE11D7"/>
    <w:rsid w:val="00CE17C4"/>
    <w:rsid w:val="00CE6C01"/>
    <w:rsid w:val="00CF261F"/>
    <w:rsid w:val="00CF5534"/>
    <w:rsid w:val="00CF7796"/>
    <w:rsid w:val="00D00D80"/>
    <w:rsid w:val="00D113C9"/>
    <w:rsid w:val="00D16F2E"/>
    <w:rsid w:val="00D20B93"/>
    <w:rsid w:val="00D20E37"/>
    <w:rsid w:val="00D2275E"/>
    <w:rsid w:val="00D3046A"/>
    <w:rsid w:val="00D422C2"/>
    <w:rsid w:val="00D45BA1"/>
    <w:rsid w:val="00D465C8"/>
    <w:rsid w:val="00D51E20"/>
    <w:rsid w:val="00D63CC5"/>
    <w:rsid w:val="00D67E12"/>
    <w:rsid w:val="00D718F4"/>
    <w:rsid w:val="00D779CB"/>
    <w:rsid w:val="00D820A0"/>
    <w:rsid w:val="00D82F31"/>
    <w:rsid w:val="00DA3555"/>
    <w:rsid w:val="00DA6B2F"/>
    <w:rsid w:val="00DB7328"/>
    <w:rsid w:val="00DC3C1E"/>
    <w:rsid w:val="00DC3F0A"/>
    <w:rsid w:val="00DC5A22"/>
    <w:rsid w:val="00DD2E6F"/>
    <w:rsid w:val="00DD36D6"/>
    <w:rsid w:val="00DD5251"/>
    <w:rsid w:val="00DF1494"/>
    <w:rsid w:val="00DF311D"/>
    <w:rsid w:val="00DF517E"/>
    <w:rsid w:val="00E01C73"/>
    <w:rsid w:val="00E03FD9"/>
    <w:rsid w:val="00E20F95"/>
    <w:rsid w:val="00E2207C"/>
    <w:rsid w:val="00E24A3E"/>
    <w:rsid w:val="00E26E56"/>
    <w:rsid w:val="00E323CE"/>
    <w:rsid w:val="00E36751"/>
    <w:rsid w:val="00E37B27"/>
    <w:rsid w:val="00E40E0C"/>
    <w:rsid w:val="00E54FA3"/>
    <w:rsid w:val="00E56EF3"/>
    <w:rsid w:val="00E57872"/>
    <w:rsid w:val="00E604F4"/>
    <w:rsid w:val="00E61DA2"/>
    <w:rsid w:val="00E62B51"/>
    <w:rsid w:val="00E6343F"/>
    <w:rsid w:val="00E64B13"/>
    <w:rsid w:val="00E731C1"/>
    <w:rsid w:val="00E813B2"/>
    <w:rsid w:val="00E840BE"/>
    <w:rsid w:val="00E873C6"/>
    <w:rsid w:val="00E914EE"/>
    <w:rsid w:val="00E92EED"/>
    <w:rsid w:val="00E9582B"/>
    <w:rsid w:val="00EA2CF7"/>
    <w:rsid w:val="00EB1623"/>
    <w:rsid w:val="00EB26F2"/>
    <w:rsid w:val="00EB5568"/>
    <w:rsid w:val="00EB6287"/>
    <w:rsid w:val="00EB67B2"/>
    <w:rsid w:val="00EB68CE"/>
    <w:rsid w:val="00EC4CE6"/>
    <w:rsid w:val="00EC57DC"/>
    <w:rsid w:val="00EC5C24"/>
    <w:rsid w:val="00EC6A54"/>
    <w:rsid w:val="00ED13B7"/>
    <w:rsid w:val="00ED1A39"/>
    <w:rsid w:val="00ED1F16"/>
    <w:rsid w:val="00ED559E"/>
    <w:rsid w:val="00ED7442"/>
    <w:rsid w:val="00EE3CD1"/>
    <w:rsid w:val="00EF371A"/>
    <w:rsid w:val="00EF5C8A"/>
    <w:rsid w:val="00EF74B5"/>
    <w:rsid w:val="00F0212E"/>
    <w:rsid w:val="00F06B6C"/>
    <w:rsid w:val="00F15788"/>
    <w:rsid w:val="00F253BE"/>
    <w:rsid w:val="00F31727"/>
    <w:rsid w:val="00F44B2A"/>
    <w:rsid w:val="00F44C3A"/>
    <w:rsid w:val="00F454A0"/>
    <w:rsid w:val="00F66AF1"/>
    <w:rsid w:val="00F700CE"/>
    <w:rsid w:val="00F718F4"/>
    <w:rsid w:val="00F723A1"/>
    <w:rsid w:val="00F72405"/>
    <w:rsid w:val="00F8129A"/>
    <w:rsid w:val="00F855AC"/>
    <w:rsid w:val="00F87026"/>
    <w:rsid w:val="00F90C3D"/>
    <w:rsid w:val="00F92058"/>
    <w:rsid w:val="00F9574D"/>
    <w:rsid w:val="00F97C37"/>
    <w:rsid w:val="00FB2F10"/>
    <w:rsid w:val="00FB36C1"/>
    <w:rsid w:val="00FB4217"/>
    <w:rsid w:val="00FB6863"/>
    <w:rsid w:val="00FC3C16"/>
    <w:rsid w:val="00FC44BA"/>
    <w:rsid w:val="00FD5B1F"/>
    <w:rsid w:val="00FF2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06C8B0"/>
  <w15:chartTrackingRefBased/>
  <w15:docId w15:val="{F3092E4F-B6D3-407D-9DCB-9E26C9625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C477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AC477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AC4775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AC4775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460FD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01CE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C477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C477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AC4775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AC4775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md-expand">
    <w:name w:val="md-expand"/>
    <w:basedOn w:val="a0"/>
    <w:rsid w:val="00AC4775"/>
  </w:style>
  <w:style w:type="paragraph" w:customStyle="1" w:styleId="md-end-block">
    <w:name w:val="md-end-block"/>
    <w:basedOn w:val="a"/>
    <w:rsid w:val="00AC477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softbreak">
    <w:name w:val="md-softbreak"/>
    <w:basedOn w:val="a0"/>
    <w:rsid w:val="00AC4775"/>
  </w:style>
  <w:style w:type="character" w:styleId="a3">
    <w:name w:val="Emphasis"/>
    <w:basedOn w:val="a0"/>
    <w:uiPriority w:val="20"/>
    <w:qFormat/>
    <w:rsid w:val="00AC4775"/>
    <w:rPr>
      <w:i/>
      <w:iCs/>
    </w:rPr>
  </w:style>
  <w:style w:type="character" w:customStyle="1" w:styleId="50">
    <w:name w:val="标题 5 字符"/>
    <w:basedOn w:val="a0"/>
    <w:link w:val="5"/>
    <w:uiPriority w:val="9"/>
    <w:rsid w:val="00460FD9"/>
    <w:rPr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C372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372A1"/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C101C7"/>
    <w:pPr>
      <w:ind w:firstLineChars="200" w:firstLine="420"/>
    </w:pPr>
  </w:style>
  <w:style w:type="paragraph" w:styleId="a5">
    <w:name w:val="No Spacing"/>
    <w:uiPriority w:val="1"/>
    <w:qFormat/>
    <w:rsid w:val="000D4A98"/>
    <w:pPr>
      <w:widowControl w:val="0"/>
      <w:jc w:val="both"/>
    </w:pPr>
  </w:style>
  <w:style w:type="character" w:styleId="a6">
    <w:name w:val="annotation reference"/>
    <w:basedOn w:val="a0"/>
    <w:uiPriority w:val="99"/>
    <w:semiHidden/>
    <w:unhideWhenUsed/>
    <w:rsid w:val="0079720F"/>
    <w:rPr>
      <w:sz w:val="21"/>
      <w:szCs w:val="21"/>
    </w:rPr>
  </w:style>
  <w:style w:type="paragraph" w:styleId="a7">
    <w:name w:val="annotation text"/>
    <w:basedOn w:val="a"/>
    <w:link w:val="a8"/>
    <w:uiPriority w:val="99"/>
    <w:unhideWhenUsed/>
    <w:rsid w:val="0079720F"/>
    <w:pPr>
      <w:jc w:val="left"/>
    </w:pPr>
  </w:style>
  <w:style w:type="character" w:customStyle="1" w:styleId="a8">
    <w:name w:val="批注文字 字符"/>
    <w:basedOn w:val="a0"/>
    <w:link w:val="a7"/>
    <w:uiPriority w:val="99"/>
    <w:rsid w:val="0079720F"/>
  </w:style>
  <w:style w:type="paragraph" w:styleId="a9">
    <w:name w:val="annotation subject"/>
    <w:basedOn w:val="a7"/>
    <w:next w:val="a7"/>
    <w:link w:val="aa"/>
    <w:uiPriority w:val="99"/>
    <w:semiHidden/>
    <w:unhideWhenUsed/>
    <w:rsid w:val="0079720F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79720F"/>
    <w:rPr>
      <w:b/>
      <w:bCs/>
    </w:rPr>
  </w:style>
  <w:style w:type="paragraph" w:styleId="ab">
    <w:name w:val="Balloon Text"/>
    <w:basedOn w:val="a"/>
    <w:link w:val="ac"/>
    <w:uiPriority w:val="99"/>
    <w:semiHidden/>
    <w:unhideWhenUsed/>
    <w:rsid w:val="0079720F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79720F"/>
    <w:rPr>
      <w:sz w:val="18"/>
      <w:szCs w:val="18"/>
    </w:rPr>
  </w:style>
  <w:style w:type="character" w:customStyle="1" w:styleId="60">
    <w:name w:val="标题 6 字符"/>
    <w:basedOn w:val="a0"/>
    <w:link w:val="6"/>
    <w:uiPriority w:val="9"/>
    <w:rsid w:val="00901CE4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d">
    <w:name w:val="header"/>
    <w:basedOn w:val="a"/>
    <w:link w:val="ae"/>
    <w:uiPriority w:val="99"/>
    <w:unhideWhenUsed/>
    <w:rsid w:val="00CB41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CB4180"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CB41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CB4180"/>
    <w:rPr>
      <w:sz w:val="18"/>
      <w:szCs w:val="18"/>
    </w:rPr>
  </w:style>
  <w:style w:type="character" w:styleId="af1">
    <w:name w:val="Hyperlink"/>
    <w:basedOn w:val="a0"/>
    <w:uiPriority w:val="99"/>
    <w:unhideWhenUsed/>
    <w:rsid w:val="0097727E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97727E"/>
    <w:rPr>
      <w:color w:val="605E5C"/>
      <w:shd w:val="clear" w:color="auto" w:fill="E1DFDD"/>
    </w:rPr>
  </w:style>
  <w:style w:type="table" w:styleId="af3">
    <w:name w:val="Table Grid"/>
    <w:basedOn w:val="a1"/>
    <w:uiPriority w:val="39"/>
    <w:rsid w:val="00D16F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78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4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2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8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8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hyperlink" Target="mailto:&#36890;&#36807;@&#23646;&#24615;.setter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165" Type="http://schemas.openxmlformats.org/officeDocument/2006/relationships/image" Target="media/image154.png"/><Relationship Id="rId181" Type="http://schemas.openxmlformats.org/officeDocument/2006/relationships/image" Target="media/image170.png"/><Relationship Id="rId186" Type="http://schemas.openxmlformats.org/officeDocument/2006/relationships/image" Target="media/image175.png"/><Relationship Id="rId216" Type="http://schemas.openxmlformats.org/officeDocument/2006/relationships/image" Target="media/image205.png"/><Relationship Id="rId211" Type="http://schemas.openxmlformats.org/officeDocument/2006/relationships/image" Target="media/image20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71" Type="http://schemas.openxmlformats.org/officeDocument/2006/relationships/image" Target="media/image160.png"/><Relationship Id="rId176" Type="http://schemas.openxmlformats.org/officeDocument/2006/relationships/image" Target="media/image165.png"/><Relationship Id="rId192" Type="http://schemas.openxmlformats.org/officeDocument/2006/relationships/image" Target="media/image181.png"/><Relationship Id="rId197" Type="http://schemas.openxmlformats.org/officeDocument/2006/relationships/image" Target="media/image186.png"/><Relationship Id="rId206" Type="http://schemas.openxmlformats.org/officeDocument/2006/relationships/image" Target="media/image195.png"/><Relationship Id="rId201" Type="http://schemas.openxmlformats.org/officeDocument/2006/relationships/image" Target="media/image19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0.png"/><Relationship Id="rId166" Type="http://schemas.openxmlformats.org/officeDocument/2006/relationships/image" Target="media/image155.png"/><Relationship Id="rId182" Type="http://schemas.openxmlformats.org/officeDocument/2006/relationships/image" Target="media/image171.png"/><Relationship Id="rId187" Type="http://schemas.openxmlformats.org/officeDocument/2006/relationships/image" Target="media/image176.png"/><Relationship Id="rId217" Type="http://schemas.openxmlformats.org/officeDocument/2006/relationships/image" Target="media/image20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comments" Target="comments.xm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2" Type="http://schemas.openxmlformats.org/officeDocument/2006/relationships/image" Target="media/image191.png"/><Relationship Id="rId207" Type="http://schemas.openxmlformats.org/officeDocument/2006/relationships/image" Target="media/image19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3" Type="http://schemas.openxmlformats.org/officeDocument/2006/relationships/image" Target="media/image202.png"/><Relationship Id="rId218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microsoft.com/office/2011/relationships/commentsExtended" Target="commentsExtended.xml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microsoft.com/office/2011/relationships/people" Target="people.xml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8.png"/><Relationship Id="rId46" Type="http://schemas.microsoft.com/office/2016/09/relationships/commentsIds" Target="commentsIds.xml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AEAF58-8D9C-4E2D-8C91-FA4A012D1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9150</TotalTime>
  <Pages>117</Pages>
  <Words>4440</Words>
  <Characters>25312</Characters>
  <Application>Microsoft Office Word</Application>
  <DocSecurity>0</DocSecurity>
  <Lines>210</Lines>
  <Paragraphs>59</Paragraphs>
  <ScaleCrop>false</ScaleCrop>
  <Company/>
  <LinksUpToDate>false</LinksUpToDate>
  <CharactersWithSpaces>29693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lucky</dc:creator>
  <cp:keywords/>
  <dc:description/>
  <cp:lastModifiedBy>lucky</cp:lastModifiedBy>
  <cp:revision>309</cp:revision>
  <dcterms:created xsi:type="dcterms:W3CDTF">2018-12-23T05:16:00Z</dcterms:created>
  <dcterms:modified xsi:type="dcterms:W3CDTF">2019-02-14T15:48:00Z</dcterms:modified>
</cp:coreProperties>
</file>